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FC0589" w14:textId="7E4498BD" w:rsidR="00C57903" w:rsidRPr="001C17B7" w:rsidRDefault="001C17B7">
      <w:pPr>
        <w:pStyle w:val="FirstParagraph"/>
        <w:rPr>
          <w:b/>
        </w:rPr>
      </w:pPr>
      <w:r>
        <w:rPr>
          <w:rFonts w:ascii="Calibri" w:hAnsi="Calibri" w:cs="Calibri"/>
          <w:b/>
          <w:sz w:val="30"/>
          <w:szCs w:val="30"/>
        </w:rPr>
        <w:t xml:space="preserve">Title: </w:t>
      </w:r>
      <w:r w:rsidRPr="001C17B7">
        <w:rPr>
          <w:rFonts w:ascii="Calibri" w:hAnsi="Calibri" w:cs="Calibri"/>
          <w:b/>
          <w:sz w:val="30"/>
          <w:szCs w:val="30"/>
        </w:rPr>
        <w:t xml:space="preserve">Supervised learning technique for the automated identification of white matter </w:t>
      </w:r>
      <w:proofErr w:type="spellStart"/>
      <w:r w:rsidRPr="001C17B7">
        <w:rPr>
          <w:rFonts w:ascii="Calibri" w:hAnsi="Calibri" w:cs="Calibri"/>
          <w:b/>
          <w:sz w:val="30"/>
          <w:szCs w:val="30"/>
        </w:rPr>
        <w:t>hyperintensities</w:t>
      </w:r>
      <w:proofErr w:type="spellEnd"/>
      <w:r w:rsidRPr="001C17B7">
        <w:rPr>
          <w:rFonts w:ascii="Calibri" w:hAnsi="Calibri" w:cs="Calibri"/>
          <w:b/>
          <w:sz w:val="30"/>
          <w:szCs w:val="30"/>
        </w:rPr>
        <w:t xml:space="preserve"> in traumatic brain injury</w:t>
      </w:r>
    </w:p>
    <w:p w14:paraId="036D53E1" w14:textId="77777777" w:rsidR="00C57903" w:rsidRDefault="00701D86">
      <w:pPr>
        <w:pStyle w:val="Heading1"/>
      </w:pPr>
      <w:bookmarkStart w:id="0" w:name="introduction"/>
      <w:bookmarkEnd w:id="0"/>
      <w:r>
        <w:t>Introduction</w:t>
      </w:r>
    </w:p>
    <w:p w14:paraId="1437A300" w14:textId="77777777" w:rsidR="00C57903" w:rsidRDefault="00701D86">
      <w:pPr>
        <w:pStyle w:val="Heading2"/>
      </w:pPr>
      <w:bookmarkStart w:id="1" w:name="white-matter-hyperintensities-in-tbi"/>
      <w:bookmarkEnd w:id="1"/>
      <w:r>
        <w:t xml:space="preserve">White matter </w:t>
      </w:r>
      <w:proofErr w:type="spellStart"/>
      <w:r>
        <w:t>hyperintensities</w:t>
      </w:r>
      <w:proofErr w:type="spellEnd"/>
      <w:r>
        <w:t xml:space="preserve"> in TBI</w:t>
      </w:r>
    </w:p>
    <w:p w14:paraId="3574FCAF" w14:textId="52704413" w:rsidR="00C57903" w:rsidRDefault="00701D86">
      <w:pPr>
        <w:pStyle w:val="FirstParagraph"/>
      </w:pPr>
      <w:r>
        <w:t xml:space="preserve">White matter </w:t>
      </w:r>
      <w:proofErr w:type="spellStart"/>
      <w:r>
        <w:t>hyperintensities</w:t>
      </w:r>
      <w:proofErr w:type="spellEnd"/>
      <w:r>
        <w:t xml:space="preserve"> (WMHs) are foci of abnormally increased signal intensity seen within white matter regions within the cerebrum and brainstem on fluid attenuation inversion recovery (FLAIR) magnetic resonance imaging (MRI) sequences. These lesions are distinguished from prominent perivascular spaces </w:t>
      </w:r>
      <w:r w:rsidR="0096379E">
        <w:t xml:space="preserve">that may be </w:t>
      </w:r>
      <w:r>
        <w:t>seen on T2-weighted imaging by the lack of fluid suppression of signal on FLAIR sequences. WMHs in the periventricular and deep brain regions are associated with normal aging and neurological conditions including hypertension and stroke. WMHs are also a frequent finding following traumatic brain injury (TBI) and have been correlated with functional outcome and injury severity in both pediatric [1, 2] and adult [3–6]</w:t>
      </w:r>
      <w:r w:rsidR="0096379E">
        <w:t xml:space="preserve"> populations</w:t>
      </w:r>
      <w:r>
        <w:t>. Further, the regional distribution and volume of WMHs have been shown to possess prognostic value in TBI patient</w:t>
      </w:r>
      <w:r w:rsidR="0096379E">
        <w:t>s</w:t>
      </w:r>
      <w:r>
        <w:t xml:space="preserve"> [2, 6–8]. Specifically, lesion volume </w:t>
      </w:r>
      <w:r w:rsidR="0096379E">
        <w:t xml:space="preserve">within the </w:t>
      </w:r>
      <w:r>
        <w:t xml:space="preserve">corpus callosum correlates with functional scores in the acute phase following injury, while lesion volume in frontal lobes correlates with scores at 1 year following injury [6]. Further, volume of FLAIR lesions within the corpus callosum, brainstem, and thalamus in patients with severe TBI correlates with Glasgow Outcome-Extended (GOS-E) scores [4]. Additionally, the regional distribution of FLAIR lesions within the pons, midbrain, hypothalamus, basal forebrain, parietal, temporal, occipital lobes, and insula along with </w:t>
      </w:r>
      <w:r w:rsidR="0096379E">
        <w:t xml:space="preserve">an </w:t>
      </w:r>
      <w:r>
        <w:t xml:space="preserve">observation of grasping or chewing behavior </w:t>
      </w:r>
      <w:r w:rsidR="00F57D7C">
        <w:t xml:space="preserve">within the unconscious patient </w:t>
      </w:r>
      <w:r>
        <w:t>are associated with poor outcome [7].</w:t>
      </w:r>
      <w:r w:rsidR="00F57D7C">
        <w:t xml:space="preserve"> Within military populations, a recent study of 834 military service members or dependents with a history of TBI revealed WMHs in 51.8% of this sample </w:t>
      </w:r>
      <w:r w:rsidR="007E5F21">
        <w:t>[</w:t>
      </w:r>
      <w:r w:rsidR="007E5F21">
        <w:rPr>
          <w:rFonts w:ascii="Arial" w:hAnsi="Arial" w:cs="Arial"/>
          <w:color w:val="454545"/>
        </w:rPr>
        <w:t>26669604]</w:t>
      </w:r>
      <w:r w:rsidR="00F57D7C">
        <w:t xml:space="preserve">. Additionally, WMHs have been reported as a frequent finding within service members exposed to </w:t>
      </w:r>
      <w:proofErr w:type="spellStart"/>
      <w:r w:rsidR="00F57D7C">
        <w:t>nonhypoxic</w:t>
      </w:r>
      <w:proofErr w:type="spellEnd"/>
      <w:r w:rsidR="00F57D7C">
        <w:t xml:space="preserve"> </w:t>
      </w:r>
      <w:proofErr w:type="spellStart"/>
      <w:r w:rsidR="00F57D7C">
        <w:t>hypobaria</w:t>
      </w:r>
      <w:proofErr w:type="spellEnd"/>
      <w:r w:rsidR="00F57D7C">
        <w:t xml:space="preserve"> [</w:t>
      </w:r>
      <w:r w:rsidR="00F57D7C">
        <w:rPr>
          <w:rFonts w:ascii="Arial" w:hAnsi="Arial" w:cs="Arial"/>
          <w:color w:val="454545"/>
        </w:rPr>
        <w:t xml:space="preserve">25164539; 24663234; 23960192; 23316539]. </w:t>
      </w:r>
      <w:r w:rsidR="00F57D7C">
        <w:t xml:space="preserve"> </w:t>
      </w:r>
    </w:p>
    <w:p w14:paraId="640E9C90" w14:textId="36046187" w:rsidR="00C57903" w:rsidRDefault="00701D86">
      <w:pPr>
        <w:pStyle w:val="BodyText"/>
      </w:pPr>
      <w:r>
        <w:t xml:space="preserve">Despite the above findings, WMHs are not </w:t>
      </w:r>
      <w:r w:rsidR="0096379E">
        <w:t>typically assigned any diagnostic utility</w:t>
      </w:r>
      <w:r>
        <w:t xml:space="preserve"> in clinical practice</w:t>
      </w:r>
      <w:r w:rsidR="00F22869">
        <w:t xml:space="preserve"> outside of the characterization of multiple sclerosis disease activity and progression</w:t>
      </w:r>
      <w:r>
        <w:t>.</w:t>
      </w:r>
      <w:r w:rsidR="009D4CDA">
        <w:t xml:space="preserve"> </w:t>
      </w:r>
      <w:r>
        <w:t>Their presence within asymptomatic patients</w:t>
      </w:r>
      <w:r w:rsidR="009D4CDA">
        <w:t>/subjects</w:t>
      </w:r>
      <w:r w:rsidR="00EC7895">
        <w:t>, as a function of normal aging,</w:t>
      </w:r>
      <w:r>
        <w:t xml:space="preserve"> or in association with a variety of conditions, such as stroke, dementia, </w:t>
      </w:r>
      <w:proofErr w:type="spellStart"/>
      <w:r>
        <w:t>neuroinflammatory</w:t>
      </w:r>
      <w:proofErr w:type="spellEnd"/>
      <w:r>
        <w:t xml:space="preserve"> conditions, and TBI challenge their utility in narrowing a radiological differential diagnosis. Further, performing a comprehensive manual counting of </w:t>
      </w:r>
      <w:r w:rsidR="0096379E">
        <w:t xml:space="preserve">the </w:t>
      </w:r>
      <w:r>
        <w:t xml:space="preserve">number and distribution of lesions in the clinical setting is simply not practical. Despite the limited inclusion of WMH observations in routine radiological reports, two large meta-analyses demonstrated an association between WMHs, cognitive function, increased risk of stroke, dementia, and death [9, 10]. As such, the development of automated methods for the rapid </w:t>
      </w:r>
      <w:r w:rsidR="0096379E">
        <w:t xml:space="preserve">detection </w:t>
      </w:r>
      <w:r>
        <w:t xml:space="preserve">and quantification of WMHs within individual patients may allow for </w:t>
      </w:r>
      <w:r>
        <w:lastRenderedPageBreak/>
        <w:t>identification of correlative patterns between WMH number, volume, distribution, and disease state</w:t>
      </w:r>
      <w:r w:rsidR="009D4CDA">
        <w:t xml:space="preserve">, </w:t>
      </w:r>
      <w:r w:rsidR="005851FE">
        <w:t xml:space="preserve">as well as monitoring change over time, in TBI and other disorders. </w:t>
      </w:r>
      <w:r>
        <w:t>Further, the development of such lesion quantification approaches may allow for the practical inclusion of this type of information within routine radiological practice</w:t>
      </w:r>
      <w:r w:rsidR="0032720B">
        <w:t>, as is being presently perform with computer aided diagnoses (CAD) in mammography [</w:t>
      </w:r>
      <w:r w:rsidR="0032720B">
        <w:rPr>
          <w:rFonts w:ascii="Arial" w:hAnsi="Arial" w:cs="Arial"/>
          <w:color w:val="454545"/>
        </w:rPr>
        <w:t xml:space="preserve">26414882; 26409521; 25961633] </w:t>
      </w:r>
      <w:r w:rsidR="0032720B">
        <w:t>and lung nodule identification [</w:t>
      </w:r>
      <w:r w:rsidR="0032720B">
        <w:rPr>
          <w:rFonts w:ascii="Arial" w:hAnsi="Arial" w:cs="Arial"/>
          <w:color w:val="454545"/>
        </w:rPr>
        <w:t xml:space="preserve">26629115; 26443601; 26346558] </w:t>
      </w:r>
      <w:r w:rsidR="0032720B">
        <w:t xml:space="preserve">along with automated </w:t>
      </w:r>
      <w:proofErr w:type="spellStart"/>
      <w:r w:rsidR="0032720B">
        <w:t>volumetrics</w:t>
      </w:r>
      <w:proofErr w:type="spellEnd"/>
      <w:r w:rsidR="0032720B">
        <w:t xml:space="preserve"> in brain imaging [</w:t>
      </w:r>
      <w:r w:rsidR="0032720B">
        <w:rPr>
          <w:rFonts w:ascii="Arial" w:hAnsi="Arial" w:cs="Arial"/>
          <w:color w:val="454545"/>
        </w:rPr>
        <w:t>26244349; 25923853; 25727700]</w:t>
      </w:r>
      <w:r>
        <w:t>.</w:t>
      </w:r>
      <w:r w:rsidR="005851FE">
        <w:t xml:space="preserve"> </w:t>
      </w:r>
      <w:r w:rsidR="0032720B">
        <w:t xml:space="preserve">Additionally, the widespread utilization of automated quantification tools may enable more accurate estimations of the incidence and distribution of WMHs in normal populations, allowing for improved capabilities in understanding when these lesions may reflect pathology. </w:t>
      </w:r>
    </w:p>
    <w:p w14:paraId="1F993C19" w14:textId="77777777" w:rsidR="00C57903" w:rsidRDefault="00701D86">
      <w:pPr>
        <w:pStyle w:val="Heading2"/>
      </w:pPr>
      <w:bookmarkStart w:id="2" w:name="random-forests-for-wmh-segmentation"/>
      <w:bookmarkEnd w:id="2"/>
      <w:r>
        <w:t>Random forests for WMH segmentation</w:t>
      </w:r>
    </w:p>
    <w:p w14:paraId="54A34141" w14:textId="77777777" w:rsidR="00C57903" w:rsidRDefault="00701D86">
      <w:pPr>
        <w:pStyle w:val="FirstParagraph"/>
      </w:pPr>
      <w:r>
        <w:t xml:space="preserve">Machine learning and pattern recognition techniques have seen increased application for various medical image analysis workflows (see, for example, the annual Workshop on Machine Learning in Medical Imaging held in conjunction with the Medical Image Computing and Computer-Aided Intervention (MICCAI) international meeting [11]). Popular techniques such as support vector machines and neural networks have been applied successfully to clinically relevant imaging tasks such as supervised image segmentation (e.g., [12]) and diagnostic prediction (e.g., [13, 14]). Facilitating the current employment of such techniques are the number of available imaging data sets [15] and the public availability of data science packages such as </w:t>
      </w:r>
      <w:proofErr w:type="spellStart"/>
      <w:r>
        <w:t>SciPy</w:t>
      </w:r>
      <w:proofErr w:type="spellEnd"/>
      <w:r>
        <w:t xml:space="preserve"> [16] and the R project for statistical computing [17] and their associated extensions.</w:t>
      </w:r>
    </w:p>
    <w:p w14:paraId="160B40F8" w14:textId="0C104A56" w:rsidR="00C57903" w:rsidRDefault="00701D86">
      <w:pPr>
        <w:pStyle w:val="BodyText"/>
      </w:pPr>
      <w:r>
        <w:t>The random forests framework [18] is a popular machine learning technique that ha</w:t>
      </w:r>
      <w:r w:rsidR="00741885">
        <w:t>s demonstrated significant uti</w:t>
      </w:r>
      <w:r>
        <w:t>lity for supervised segmentation tasks (e.g., normal human brain segmentation [19]) and other computer vision applications (e.g., human gait detection [20]). In the context of neuropathology, random forest-based paradigms have been employed in the delineation of multiple sclerosis lesions [21], stroke lesions [22], and brain tumors [23–26]. Of note, these latter random forest approaches for brain tumor segmentation have performed well in recent international competitions. In response to the lack of objective comparisons between segmentation algorithms, the Multimodal Brain Tumor Segmentation (BRATS) challenge was initiated in 2012 [27] and has continued every year since under the auspices of the MICCAI conference.</w:t>
      </w:r>
    </w:p>
    <w:p w14:paraId="48C82237" w14:textId="777AC693" w:rsidR="00C57903" w:rsidRDefault="00701D86">
      <w:pPr>
        <w:pStyle w:val="BodyText"/>
      </w:pPr>
      <w:r>
        <w:t xml:space="preserve">Random forests are conceptually simple [18]. They consist of ensembles of decision trees that are built from training data. Once constructed, data to be classified is "pushed" through each decision tree resulting in a single classification "vote" per tree. These votes are then used for regression or classification of the data. Although decision trees had been extensively studied previously, the success of employing collections of such weak learners for boosting machine learning performance (e.g., </w:t>
      </w:r>
      <w:proofErr w:type="spellStart"/>
      <w:r>
        <w:t>AdaBoost</w:t>
      </w:r>
      <w:proofErr w:type="spellEnd"/>
      <w:r>
        <w:t xml:space="preserve"> [28, 29]) influenced the similarly s</w:t>
      </w:r>
      <w:r w:rsidR="00E63A38">
        <w:t>t</w:t>
      </w:r>
      <w:r>
        <w:t xml:space="preserve">yled conglomeration of decision trees into "forests" with randomized node optimization [30, 31]. </w:t>
      </w:r>
      <w:proofErr w:type="spellStart"/>
      <w:r>
        <w:t>Breiman</w:t>
      </w:r>
      <w:proofErr w:type="spellEnd"/>
      <w:r>
        <w:t xml:space="preserve"> [18] </w:t>
      </w:r>
      <w:r w:rsidR="00F22869">
        <w:t xml:space="preserve">also </w:t>
      </w:r>
      <w:r>
        <w:t>improved accuracy by random sampling of the training data (i.e., "bagging") resulting in the current random forest technique.</w:t>
      </w:r>
    </w:p>
    <w:p w14:paraId="40D573B1" w14:textId="1AA70838" w:rsidR="00C57903" w:rsidRDefault="00701D86">
      <w:pPr>
        <w:pStyle w:val="BodyText"/>
      </w:pPr>
      <w:r>
        <w:t xml:space="preserve">In this work, we develop a concatenated random forest framework with a tailored contextual feature image set (both spatial and intensity-based) for segmenting white matter </w:t>
      </w:r>
      <w:proofErr w:type="spellStart"/>
      <w:r>
        <w:t>hyperintensities</w:t>
      </w:r>
      <w:proofErr w:type="spellEnd"/>
      <w:r>
        <w:t xml:space="preserve"> in traumatic brain injury cohorts. Additionally, the entire framework is provided publicly through the well-known open-source</w:t>
      </w:r>
      <w:r w:rsidR="001E5FCD">
        <w:t xml:space="preserve"> Advanced Normalization Tools</w:t>
      </w:r>
      <w:r>
        <w:t xml:space="preserve"> </w:t>
      </w:r>
      <w:r w:rsidR="001E5FCD">
        <w:t>(</w:t>
      </w:r>
      <w:r>
        <w:t>ANTs</w:t>
      </w:r>
      <w:r w:rsidR="001E5FCD">
        <w:t>)</w:t>
      </w:r>
      <w:r>
        <w:rPr>
          <w:rStyle w:val="FootnoteReference"/>
        </w:rPr>
        <w:footnoteReference w:id="1"/>
      </w:r>
      <w:r>
        <w:t xml:space="preserve"> and </w:t>
      </w:r>
      <w:proofErr w:type="spellStart"/>
      <w:r>
        <w:t>ANTsR</w:t>
      </w:r>
      <w:proofErr w:type="spellEnd"/>
      <w:r>
        <w:rPr>
          <w:rStyle w:val="FootnoteReference"/>
        </w:rPr>
        <w:footnoteReference w:id="2"/>
      </w:r>
      <w:r>
        <w:t xml:space="preserve"> toolkits. Further motivating the research of this work is the public availability of the imaging data thus permitting full reproducibility of the results reported </w:t>
      </w:r>
      <w:r w:rsidR="00F22869">
        <w:t xml:space="preserve">herein </w:t>
      </w:r>
      <w:r>
        <w:t>and discussed.</w:t>
      </w:r>
    </w:p>
    <w:p w14:paraId="57C433BA" w14:textId="77777777" w:rsidR="00C57903" w:rsidRDefault="00701D86">
      <w:pPr>
        <w:pStyle w:val="Heading1"/>
      </w:pPr>
      <w:bookmarkStart w:id="3" w:name="materials-and-methods"/>
      <w:bookmarkEnd w:id="3"/>
      <w:r>
        <w:t>Materials and Methods</w:t>
      </w:r>
    </w:p>
    <w:p w14:paraId="1D014C07" w14:textId="77777777" w:rsidR="00244894" w:rsidRPr="00244894" w:rsidRDefault="00701D86" w:rsidP="00244894">
      <w:pPr>
        <w:pStyle w:val="Heading2"/>
      </w:pPr>
      <w:bookmarkStart w:id="4" w:name="imaging"/>
      <w:bookmarkEnd w:id="4"/>
      <w:r>
        <w:t>Imaging</w:t>
      </w:r>
    </w:p>
    <w:p w14:paraId="55CE59C5" w14:textId="77777777" w:rsidR="00244894" w:rsidRDefault="00244894" w:rsidP="00244894">
      <w:pPr>
        <w:pStyle w:val="PlainText"/>
        <w:rPr>
          <w:rFonts w:asciiTheme="minorHAnsi" w:hAnsiTheme="minorHAnsi"/>
          <w:sz w:val="24"/>
          <w:szCs w:val="24"/>
        </w:rPr>
      </w:pPr>
    </w:p>
    <w:p w14:paraId="6856C15E" w14:textId="31F57DE4" w:rsidR="00423AA7" w:rsidRDefault="00244894" w:rsidP="00244894">
      <w:pPr>
        <w:pStyle w:val="PlainText"/>
        <w:rPr>
          <w:rFonts w:asciiTheme="minorHAnsi" w:hAnsiTheme="minorHAnsi"/>
          <w:sz w:val="24"/>
          <w:szCs w:val="24"/>
        </w:rPr>
      </w:pPr>
      <w:r w:rsidRPr="00244894">
        <w:rPr>
          <w:rFonts w:asciiTheme="minorHAnsi" w:hAnsiTheme="minorHAnsi"/>
          <w:sz w:val="24"/>
          <w:szCs w:val="24"/>
        </w:rPr>
        <w:t xml:space="preserve">MR images </w:t>
      </w:r>
      <w:r>
        <w:rPr>
          <w:rFonts w:asciiTheme="minorHAnsi" w:hAnsiTheme="minorHAnsi"/>
          <w:sz w:val="24"/>
          <w:szCs w:val="24"/>
        </w:rPr>
        <w:t xml:space="preserve">utilized for this </w:t>
      </w:r>
      <w:r w:rsidR="00423AA7">
        <w:rPr>
          <w:rFonts w:asciiTheme="minorHAnsi" w:hAnsiTheme="minorHAnsi"/>
          <w:sz w:val="24"/>
          <w:szCs w:val="24"/>
        </w:rPr>
        <w:t xml:space="preserve">initial </w:t>
      </w:r>
      <w:r>
        <w:rPr>
          <w:rFonts w:asciiTheme="minorHAnsi" w:hAnsiTheme="minorHAnsi"/>
          <w:sz w:val="24"/>
          <w:szCs w:val="24"/>
        </w:rPr>
        <w:t xml:space="preserve">report </w:t>
      </w:r>
      <w:r w:rsidRPr="00244894">
        <w:rPr>
          <w:rFonts w:asciiTheme="minorHAnsi" w:hAnsiTheme="minorHAnsi"/>
          <w:sz w:val="24"/>
          <w:szCs w:val="24"/>
        </w:rPr>
        <w:t xml:space="preserve">were acquired </w:t>
      </w:r>
      <w:r w:rsidR="00423AA7">
        <w:rPr>
          <w:rFonts w:asciiTheme="minorHAnsi" w:hAnsiTheme="minorHAnsi"/>
          <w:sz w:val="24"/>
          <w:szCs w:val="24"/>
        </w:rPr>
        <w:t xml:space="preserve">from </w:t>
      </w:r>
      <w:r w:rsidR="00BC59CA">
        <w:rPr>
          <w:rFonts w:asciiTheme="minorHAnsi" w:hAnsiTheme="minorHAnsi"/>
          <w:sz w:val="24"/>
          <w:szCs w:val="24"/>
        </w:rPr>
        <w:t xml:space="preserve">24 individuals scanned at </w:t>
      </w:r>
      <w:r w:rsidR="00423AA7">
        <w:rPr>
          <w:rFonts w:asciiTheme="minorHAnsi" w:hAnsiTheme="minorHAnsi"/>
          <w:sz w:val="24"/>
          <w:szCs w:val="24"/>
        </w:rPr>
        <w:t xml:space="preserve">a single site involved in the Chronic Effects of </w:t>
      </w:r>
      <w:proofErr w:type="spellStart"/>
      <w:r w:rsidR="00423AA7">
        <w:rPr>
          <w:rFonts w:asciiTheme="minorHAnsi" w:hAnsiTheme="minorHAnsi"/>
          <w:sz w:val="24"/>
          <w:szCs w:val="24"/>
        </w:rPr>
        <w:t>Neurotrauma</w:t>
      </w:r>
      <w:proofErr w:type="spellEnd"/>
      <w:r w:rsidR="00423AA7">
        <w:rPr>
          <w:rFonts w:asciiTheme="minorHAnsi" w:hAnsiTheme="minorHAnsi"/>
          <w:sz w:val="24"/>
          <w:szCs w:val="24"/>
        </w:rPr>
        <w:t xml:space="preserve"> Consortium’s (CENC) observational study (see Walker et al., </w:t>
      </w:r>
      <w:r w:rsidR="000534F0" w:rsidRPr="00BC59CA">
        <w:rPr>
          <w:rFonts w:asciiTheme="minorHAnsi" w:hAnsiTheme="minorHAnsi"/>
          <w:i/>
          <w:sz w:val="24"/>
          <w:szCs w:val="24"/>
        </w:rPr>
        <w:t>this issue</w:t>
      </w:r>
      <w:r w:rsidR="00423AA7">
        <w:rPr>
          <w:rFonts w:asciiTheme="minorHAnsi" w:hAnsiTheme="minorHAnsi"/>
          <w:sz w:val="24"/>
          <w:szCs w:val="24"/>
        </w:rPr>
        <w:t xml:space="preserve">). </w:t>
      </w:r>
      <w:r w:rsidR="00FE5801">
        <w:rPr>
          <w:rFonts w:asciiTheme="minorHAnsi" w:hAnsiTheme="minorHAnsi"/>
          <w:sz w:val="24"/>
          <w:szCs w:val="24"/>
        </w:rPr>
        <w:t>Briefly, participa</w:t>
      </w:r>
      <w:r w:rsidR="00366790">
        <w:rPr>
          <w:rFonts w:asciiTheme="minorHAnsi" w:hAnsiTheme="minorHAnsi"/>
          <w:sz w:val="24"/>
          <w:szCs w:val="24"/>
        </w:rPr>
        <w:t>n</w:t>
      </w:r>
      <w:r w:rsidR="00FE5801">
        <w:rPr>
          <w:rFonts w:asciiTheme="minorHAnsi" w:hAnsiTheme="minorHAnsi"/>
          <w:sz w:val="24"/>
          <w:szCs w:val="24"/>
        </w:rPr>
        <w:t xml:space="preserve">ts were </w:t>
      </w:r>
      <w:r w:rsidR="006C1656">
        <w:rPr>
          <w:rFonts w:asciiTheme="minorHAnsi" w:hAnsiTheme="minorHAnsi"/>
          <w:sz w:val="24"/>
          <w:szCs w:val="24"/>
        </w:rPr>
        <w:t>Operation Enduring Freedom/</w:t>
      </w:r>
      <w:r w:rsidR="00E63A38" w:rsidRPr="00E63A38">
        <w:rPr>
          <w:rFonts w:asciiTheme="minorHAnsi" w:hAnsiTheme="minorHAnsi"/>
          <w:sz w:val="24"/>
          <w:szCs w:val="24"/>
        </w:rPr>
        <w:t xml:space="preserve"> </w:t>
      </w:r>
      <w:r w:rsidR="00E63A38">
        <w:rPr>
          <w:rFonts w:asciiTheme="minorHAnsi" w:hAnsiTheme="minorHAnsi"/>
          <w:sz w:val="24"/>
          <w:szCs w:val="24"/>
        </w:rPr>
        <w:t>Operation Iraqi Freedom /</w:t>
      </w:r>
      <w:r w:rsidR="006C1656">
        <w:rPr>
          <w:rFonts w:asciiTheme="minorHAnsi" w:hAnsiTheme="minorHAnsi"/>
          <w:sz w:val="24"/>
          <w:szCs w:val="24"/>
        </w:rPr>
        <w:t>Operation New dawn (</w:t>
      </w:r>
      <w:r w:rsidR="00FE5801">
        <w:rPr>
          <w:rFonts w:asciiTheme="minorHAnsi" w:hAnsiTheme="minorHAnsi"/>
          <w:sz w:val="24"/>
          <w:szCs w:val="24"/>
        </w:rPr>
        <w:t>O</w:t>
      </w:r>
      <w:r w:rsidR="00E63A38">
        <w:rPr>
          <w:rFonts w:asciiTheme="minorHAnsi" w:hAnsiTheme="minorHAnsi"/>
          <w:sz w:val="24"/>
          <w:szCs w:val="24"/>
        </w:rPr>
        <w:t>E</w:t>
      </w:r>
      <w:r w:rsidR="00FE5801">
        <w:rPr>
          <w:rFonts w:asciiTheme="minorHAnsi" w:hAnsiTheme="minorHAnsi"/>
          <w:sz w:val="24"/>
          <w:szCs w:val="24"/>
        </w:rPr>
        <w:t>F/O</w:t>
      </w:r>
      <w:r w:rsidR="00E63A38">
        <w:rPr>
          <w:rFonts w:asciiTheme="minorHAnsi" w:hAnsiTheme="minorHAnsi"/>
          <w:sz w:val="24"/>
          <w:szCs w:val="24"/>
        </w:rPr>
        <w:t>I</w:t>
      </w:r>
      <w:r w:rsidR="00FE5801">
        <w:rPr>
          <w:rFonts w:asciiTheme="minorHAnsi" w:hAnsiTheme="minorHAnsi"/>
          <w:sz w:val="24"/>
          <w:szCs w:val="24"/>
        </w:rPr>
        <w:t>F</w:t>
      </w:r>
      <w:r w:rsidR="006C1656">
        <w:rPr>
          <w:rFonts w:asciiTheme="minorHAnsi" w:hAnsiTheme="minorHAnsi"/>
          <w:sz w:val="24"/>
          <w:szCs w:val="24"/>
        </w:rPr>
        <w:t>/OND)</w:t>
      </w:r>
      <w:r w:rsidR="00FE5801">
        <w:rPr>
          <w:rFonts w:asciiTheme="minorHAnsi" w:hAnsiTheme="minorHAnsi"/>
          <w:sz w:val="24"/>
          <w:szCs w:val="24"/>
        </w:rPr>
        <w:t xml:space="preserve"> era service members and veterans between the ages of 18-60 who have experienced combat situations</w:t>
      </w:r>
      <w:r w:rsidR="00BC59CA">
        <w:rPr>
          <w:rFonts w:asciiTheme="minorHAnsi" w:hAnsiTheme="minorHAnsi"/>
          <w:sz w:val="24"/>
          <w:szCs w:val="24"/>
        </w:rPr>
        <w:t xml:space="preserve"> and are between </w:t>
      </w:r>
      <w:commentRangeStart w:id="5"/>
      <w:r w:rsidR="00BC59CA">
        <w:rPr>
          <w:rFonts w:asciiTheme="minorHAnsi" w:hAnsiTheme="minorHAnsi"/>
          <w:sz w:val="24"/>
          <w:szCs w:val="24"/>
        </w:rPr>
        <w:t>X and X (period of time) from deployment</w:t>
      </w:r>
      <w:ins w:id="6" w:author="ewilde" w:date="2016-02-03T10:59:00Z">
        <w:r w:rsidR="00FE5801">
          <w:rPr>
            <w:rFonts w:asciiTheme="minorHAnsi" w:hAnsiTheme="minorHAnsi"/>
            <w:sz w:val="24"/>
            <w:szCs w:val="24"/>
          </w:rPr>
          <w:t>.</w:t>
        </w:r>
      </w:ins>
      <w:ins w:id="7" w:author="ewilde" w:date="2016-02-03T10:53:00Z">
        <w:r w:rsidR="00FE5801">
          <w:rPr>
            <w:rFonts w:asciiTheme="minorHAnsi" w:hAnsiTheme="minorHAnsi"/>
            <w:sz w:val="24"/>
            <w:szCs w:val="24"/>
          </w:rPr>
          <w:t xml:space="preserve"> </w:t>
        </w:r>
      </w:ins>
      <w:r w:rsidR="00423AA7">
        <w:rPr>
          <w:rFonts w:asciiTheme="minorHAnsi" w:hAnsiTheme="minorHAnsi"/>
          <w:sz w:val="24"/>
          <w:szCs w:val="24"/>
        </w:rPr>
        <w:t xml:space="preserve">The </w:t>
      </w:r>
      <w:r w:rsidR="00FE5801">
        <w:rPr>
          <w:rFonts w:asciiTheme="minorHAnsi" w:hAnsiTheme="minorHAnsi"/>
          <w:sz w:val="24"/>
          <w:szCs w:val="24"/>
        </w:rPr>
        <w:t>feature images</w:t>
      </w:r>
      <w:r w:rsidR="00423AA7">
        <w:rPr>
          <w:rFonts w:asciiTheme="minorHAnsi" w:hAnsiTheme="minorHAnsi"/>
          <w:sz w:val="24"/>
          <w:szCs w:val="24"/>
        </w:rPr>
        <w:t xml:space="preserve"> consisted of subjects aged X.X </w:t>
      </w:r>
      <w:r w:rsidR="00FE5801">
        <w:rPr>
          <w:rFonts w:asciiTheme="minorHAnsi" w:hAnsiTheme="minorHAnsi"/>
          <w:sz w:val="24"/>
          <w:szCs w:val="24"/>
        </w:rPr>
        <w:t xml:space="preserve">± X </w:t>
      </w:r>
      <w:r w:rsidR="00423AA7">
        <w:rPr>
          <w:rFonts w:asciiTheme="minorHAnsi" w:hAnsiTheme="minorHAnsi"/>
          <w:sz w:val="24"/>
          <w:szCs w:val="24"/>
        </w:rPr>
        <w:t>years</w:t>
      </w:r>
      <w:r w:rsidR="00FE5801">
        <w:rPr>
          <w:rFonts w:asciiTheme="minorHAnsi" w:hAnsiTheme="minorHAnsi"/>
          <w:sz w:val="24"/>
          <w:szCs w:val="24"/>
        </w:rPr>
        <w:t xml:space="preserve"> (range X – X years), XX% male, with at least one or more potential concussive events (mean = X, SD = X, range X-X).</w:t>
      </w:r>
      <w:commentRangeEnd w:id="5"/>
      <w:r w:rsidR="00BC59CA">
        <w:rPr>
          <w:rStyle w:val="CommentReference"/>
          <w:rFonts w:asciiTheme="minorHAnsi" w:hAnsiTheme="minorHAnsi"/>
        </w:rPr>
        <w:commentReference w:id="5"/>
      </w:r>
    </w:p>
    <w:p w14:paraId="63451514" w14:textId="77777777" w:rsidR="00423AA7" w:rsidRDefault="00423AA7" w:rsidP="00244894">
      <w:pPr>
        <w:pStyle w:val="PlainText"/>
        <w:rPr>
          <w:rFonts w:asciiTheme="minorHAnsi" w:hAnsiTheme="minorHAnsi"/>
          <w:sz w:val="24"/>
          <w:szCs w:val="24"/>
        </w:rPr>
      </w:pPr>
    </w:p>
    <w:p w14:paraId="6C46899D" w14:textId="2D8567AB" w:rsidR="00244894" w:rsidRPr="00244894" w:rsidRDefault="00423AA7" w:rsidP="00244894">
      <w:pPr>
        <w:pStyle w:val="PlainText"/>
        <w:rPr>
          <w:rFonts w:asciiTheme="minorHAnsi" w:hAnsiTheme="minorHAnsi"/>
          <w:sz w:val="24"/>
          <w:szCs w:val="24"/>
        </w:rPr>
      </w:pPr>
      <w:r>
        <w:rPr>
          <w:rFonts w:asciiTheme="minorHAnsi" w:hAnsiTheme="minorHAnsi"/>
          <w:sz w:val="24"/>
          <w:szCs w:val="24"/>
        </w:rPr>
        <w:t>Images were acquired on</w:t>
      </w:r>
      <w:r w:rsidR="00244894" w:rsidRPr="00244894">
        <w:rPr>
          <w:rFonts w:asciiTheme="minorHAnsi" w:hAnsiTheme="minorHAnsi"/>
          <w:sz w:val="24"/>
          <w:szCs w:val="24"/>
        </w:rPr>
        <w:t xml:space="preserve"> a Philips 3.0T </w:t>
      </w:r>
      <w:proofErr w:type="spellStart"/>
      <w:r w:rsidR="0013509A">
        <w:rPr>
          <w:rFonts w:asciiTheme="minorHAnsi" w:hAnsiTheme="minorHAnsi"/>
          <w:sz w:val="24"/>
          <w:szCs w:val="24"/>
        </w:rPr>
        <w:t>Ingenia</w:t>
      </w:r>
      <w:proofErr w:type="spellEnd"/>
      <w:r w:rsidR="0013509A" w:rsidRPr="00244894">
        <w:rPr>
          <w:rFonts w:asciiTheme="minorHAnsi" w:hAnsiTheme="minorHAnsi"/>
          <w:sz w:val="24"/>
          <w:szCs w:val="24"/>
        </w:rPr>
        <w:t xml:space="preserve"> </w:t>
      </w:r>
      <w:r w:rsidR="00244894" w:rsidRPr="00244894">
        <w:rPr>
          <w:rFonts w:asciiTheme="minorHAnsi" w:hAnsiTheme="minorHAnsi"/>
          <w:sz w:val="24"/>
          <w:szCs w:val="24"/>
        </w:rPr>
        <w:t xml:space="preserve">system with an 8-channel SENSE head coil (Philips Medical Systems, Best, Netherlands).  3D FLAIR sequences were acquired with a turbo spin echo inversion recovery sequence with the following parameters:  repetition time (TR) = 4800 </w:t>
      </w:r>
      <w:proofErr w:type="spellStart"/>
      <w:r w:rsidR="00244894" w:rsidRPr="00244894">
        <w:rPr>
          <w:rFonts w:asciiTheme="minorHAnsi" w:hAnsiTheme="minorHAnsi"/>
          <w:sz w:val="24"/>
          <w:szCs w:val="24"/>
        </w:rPr>
        <w:t>ms</w:t>
      </w:r>
      <w:proofErr w:type="spellEnd"/>
      <w:r w:rsidR="00244894" w:rsidRPr="00244894">
        <w:rPr>
          <w:rFonts w:asciiTheme="minorHAnsi" w:hAnsiTheme="minorHAnsi"/>
          <w:sz w:val="24"/>
          <w:szCs w:val="24"/>
        </w:rPr>
        <w:t xml:space="preserve">, echo time (TE) = 325 </w:t>
      </w:r>
      <w:proofErr w:type="spellStart"/>
      <w:r w:rsidR="00244894" w:rsidRPr="00244894">
        <w:rPr>
          <w:rFonts w:asciiTheme="minorHAnsi" w:hAnsiTheme="minorHAnsi"/>
          <w:sz w:val="24"/>
          <w:szCs w:val="24"/>
        </w:rPr>
        <w:t>ms</w:t>
      </w:r>
      <w:proofErr w:type="spellEnd"/>
      <w:r w:rsidR="00244894" w:rsidRPr="00244894">
        <w:rPr>
          <w:rFonts w:asciiTheme="minorHAnsi" w:hAnsiTheme="minorHAnsi"/>
          <w:sz w:val="24"/>
          <w:szCs w:val="24"/>
        </w:rPr>
        <w:t xml:space="preserve">, inversion time (TI) = 1650 </w:t>
      </w:r>
      <w:proofErr w:type="spellStart"/>
      <w:r w:rsidR="00244894" w:rsidRPr="00244894">
        <w:rPr>
          <w:rFonts w:asciiTheme="minorHAnsi" w:hAnsiTheme="minorHAnsi"/>
          <w:sz w:val="24"/>
          <w:szCs w:val="24"/>
        </w:rPr>
        <w:t>ms</w:t>
      </w:r>
      <w:proofErr w:type="spellEnd"/>
      <w:r w:rsidR="00244894" w:rsidRPr="00244894">
        <w:rPr>
          <w:rFonts w:asciiTheme="minorHAnsi" w:hAnsiTheme="minorHAnsi"/>
          <w:sz w:val="24"/>
          <w:szCs w:val="24"/>
        </w:rPr>
        <w:t>; 170 sagittal slices with a 1.2 mm slice thickness, 256</w:t>
      </w:r>
      <w:r w:rsidR="00244894">
        <w:rPr>
          <w:rFonts w:asciiTheme="minorHAnsi" w:hAnsiTheme="minorHAnsi"/>
          <w:sz w:val="24"/>
          <w:szCs w:val="24"/>
        </w:rPr>
        <w:t xml:space="preserve"> </w:t>
      </w:r>
      <w:r w:rsidR="00244894" w:rsidRPr="00244894">
        <w:rPr>
          <w:rFonts w:asciiTheme="minorHAnsi" w:hAnsiTheme="minorHAnsi"/>
          <w:sz w:val="24"/>
          <w:szCs w:val="24"/>
        </w:rPr>
        <w:t>x</w:t>
      </w:r>
      <w:r w:rsidR="00244894">
        <w:rPr>
          <w:rFonts w:asciiTheme="minorHAnsi" w:hAnsiTheme="minorHAnsi"/>
          <w:sz w:val="24"/>
          <w:szCs w:val="24"/>
        </w:rPr>
        <w:t xml:space="preserve"> </w:t>
      </w:r>
      <w:r w:rsidR="00244894" w:rsidRPr="00244894">
        <w:rPr>
          <w:rFonts w:asciiTheme="minorHAnsi" w:hAnsiTheme="minorHAnsi"/>
          <w:sz w:val="24"/>
          <w:szCs w:val="24"/>
        </w:rPr>
        <w:t>256 acquisition matrix, and 256 x 256 mm FOV.  3D T1</w:t>
      </w:r>
      <w:r w:rsidR="00244894">
        <w:rPr>
          <w:rFonts w:asciiTheme="minorHAnsi" w:hAnsiTheme="minorHAnsi"/>
          <w:sz w:val="24"/>
          <w:szCs w:val="24"/>
        </w:rPr>
        <w:t>-weighted</w:t>
      </w:r>
      <w:r w:rsidR="00244894" w:rsidRPr="00244894">
        <w:rPr>
          <w:rFonts w:asciiTheme="minorHAnsi" w:hAnsiTheme="minorHAnsi"/>
          <w:sz w:val="24"/>
          <w:szCs w:val="24"/>
        </w:rPr>
        <w:t xml:space="preserve"> sequences were acquired with a fast field echo (FFE) sequence with the following parameters:  TR = 6.8 </w:t>
      </w:r>
      <w:proofErr w:type="spellStart"/>
      <w:r w:rsidR="00244894" w:rsidRPr="00244894">
        <w:rPr>
          <w:rFonts w:asciiTheme="minorHAnsi" w:hAnsiTheme="minorHAnsi"/>
          <w:sz w:val="24"/>
          <w:szCs w:val="24"/>
        </w:rPr>
        <w:t>ms</w:t>
      </w:r>
      <w:proofErr w:type="spellEnd"/>
      <w:r w:rsidR="00244894" w:rsidRPr="00244894">
        <w:rPr>
          <w:rFonts w:asciiTheme="minorHAnsi" w:hAnsiTheme="minorHAnsi"/>
          <w:sz w:val="24"/>
          <w:szCs w:val="24"/>
        </w:rPr>
        <w:t xml:space="preserve">, TE = 3.2 </w:t>
      </w:r>
      <w:proofErr w:type="spellStart"/>
      <w:r w:rsidR="00244894" w:rsidRPr="00244894">
        <w:rPr>
          <w:rFonts w:asciiTheme="minorHAnsi" w:hAnsiTheme="minorHAnsi"/>
          <w:sz w:val="24"/>
          <w:szCs w:val="24"/>
        </w:rPr>
        <w:t>ms</w:t>
      </w:r>
      <w:proofErr w:type="spellEnd"/>
      <w:r w:rsidR="00244894" w:rsidRPr="00244894">
        <w:rPr>
          <w:rFonts w:asciiTheme="minorHAnsi" w:hAnsiTheme="minorHAnsi"/>
          <w:sz w:val="24"/>
          <w:szCs w:val="24"/>
        </w:rPr>
        <w:t>, echo train length (ETL) = 240; Flip angle = 9°, 170 sagittal slices with a 1.2 mm slice thickness, 256x240 acquisition matrix, and 256 x 256 mm FOV.  In addition, 3D T2</w:t>
      </w:r>
      <w:r w:rsidR="00244894">
        <w:rPr>
          <w:rFonts w:asciiTheme="minorHAnsi" w:hAnsiTheme="minorHAnsi"/>
          <w:sz w:val="24"/>
          <w:szCs w:val="24"/>
        </w:rPr>
        <w:t>-weighted</w:t>
      </w:r>
      <w:r w:rsidR="00244894" w:rsidRPr="00244894">
        <w:rPr>
          <w:rFonts w:asciiTheme="minorHAnsi" w:hAnsiTheme="minorHAnsi"/>
          <w:sz w:val="24"/>
          <w:szCs w:val="24"/>
        </w:rPr>
        <w:t xml:space="preserve"> images were acquired with a turbo spin echo sequence with the following parameters:  TR = 2500 </w:t>
      </w:r>
      <w:proofErr w:type="spellStart"/>
      <w:r w:rsidR="00244894" w:rsidRPr="00244894">
        <w:rPr>
          <w:rFonts w:asciiTheme="minorHAnsi" w:hAnsiTheme="minorHAnsi"/>
          <w:sz w:val="24"/>
          <w:szCs w:val="24"/>
        </w:rPr>
        <w:t>ms</w:t>
      </w:r>
      <w:proofErr w:type="spellEnd"/>
      <w:r w:rsidR="00244894" w:rsidRPr="00244894">
        <w:rPr>
          <w:rFonts w:asciiTheme="minorHAnsi" w:hAnsiTheme="minorHAnsi"/>
          <w:sz w:val="24"/>
          <w:szCs w:val="24"/>
        </w:rPr>
        <w:t xml:space="preserve">, TE = 245 </w:t>
      </w:r>
      <w:proofErr w:type="spellStart"/>
      <w:r w:rsidR="00244894" w:rsidRPr="00244894">
        <w:rPr>
          <w:rFonts w:asciiTheme="minorHAnsi" w:hAnsiTheme="minorHAnsi"/>
          <w:sz w:val="24"/>
          <w:szCs w:val="24"/>
        </w:rPr>
        <w:t>ms</w:t>
      </w:r>
      <w:proofErr w:type="spellEnd"/>
      <w:r w:rsidR="00244894" w:rsidRPr="00244894">
        <w:rPr>
          <w:rFonts w:asciiTheme="minorHAnsi" w:hAnsiTheme="minorHAnsi"/>
          <w:sz w:val="24"/>
          <w:szCs w:val="24"/>
        </w:rPr>
        <w:t>, ET: = 133; 170 sagittal slices with a 1.2 mm slice thickness, 256</w:t>
      </w:r>
      <w:r w:rsidR="00244894">
        <w:rPr>
          <w:rFonts w:asciiTheme="minorHAnsi" w:hAnsiTheme="minorHAnsi"/>
          <w:sz w:val="24"/>
          <w:szCs w:val="24"/>
        </w:rPr>
        <w:t xml:space="preserve"> </w:t>
      </w:r>
      <w:r w:rsidR="00244894" w:rsidRPr="00244894">
        <w:rPr>
          <w:rFonts w:asciiTheme="minorHAnsi" w:hAnsiTheme="minorHAnsi"/>
          <w:sz w:val="24"/>
          <w:szCs w:val="24"/>
        </w:rPr>
        <w:t>x</w:t>
      </w:r>
      <w:r w:rsidR="00244894">
        <w:rPr>
          <w:rFonts w:asciiTheme="minorHAnsi" w:hAnsiTheme="minorHAnsi"/>
          <w:sz w:val="24"/>
          <w:szCs w:val="24"/>
        </w:rPr>
        <w:t xml:space="preserve"> </w:t>
      </w:r>
      <w:r w:rsidR="00244894" w:rsidRPr="00244894">
        <w:rPr>
          <w:rFonts w:asciiTheme="minorHAnsi" w:hAnsiTheme="minorHAnsi"/>
          <w:sz w:val="24"/>
          <w:szCs w:val="24"/>
        </w:rPr>
        <w:t>256 acquisition matrix, and 256 x 256 mm FOV.</w:t>
      </w:r>
    </w:p>
    <w:p w14:paraId="691A34B5" w14:textId="77777777" w:rsidR="00C57903" w:rsidRDefault="00701D86">
      <w:pPr>
        <w:pStyle w:val="Heading2"/>
      </w:pPr>
      <w:bookmarkStart w:id="8" w:name="quantitative-analysis"/>
      <w:bookmarkEnd w:id="8"/>
      <w:r>
        <w:t>Quantitative analysis</w:t>
      </w:r>
    </w:p>
    <w:p w14:paraId="2D64FA84" w14:textId="77777777" w:rsidR="00C57903" w:rsidRDefault="00701D86">
      <w:pPr>
        <w:pStyle w:val="FirstParagraph"/>
      </w:pPr>
      <w:r>
        <w:t xml:space="preserve">Crucial to these supervised segmentation approaches are the creation and selection of "features" as input in conjunction with the </w:t>
      </w:r>
      <w:commentRangeStart w:id="9"/>
      <w:r>
        <w:t xml:space="preserve">ground-truth </w:t>
      </w:r>
      <w:commentRangeEnd w:id="9"/>
      <w:r w:rsidR="006C1656">
        <w:rPr>
          <w:rStyle w:val="CommentReference"/>
        </w:rPr>
        <w:commentReference w:id="9"/>
      </w:r>
      <w:r>
        <w:t xml:space="preserve">for model construction. For the targeted application in this work (i.e., WMHs), regression/classification are performed at the </w:t>
      </w:r>
      <w:proofErr w:type="spellStart"/>
      <w:r>
        <w:t>voxelwise</w:t>
      </w:r>
      <w:proofErr w:type="spellEnd"/>
      <w:r>
        <w:t xml:space="preserve"> level. In other words, each voxel within the region of interest is sent through the ensemble of decision trees and receives a set of classification votes from each tree thus permitting a regression or classification solution. Since this procedure is performed at the </w:t>
      </w:r>
      <w:proofErr w:type="spellStart"/>
      <w:r>
        <w:t>voxelwise</w:t>
      </w:r>
      <w:proofErr w:type="spellEnd"/>
      <w:r>
        <w:t xml:space="preserve"> level, intensity information alone is insufficient for good segmentation performance due to the lack of spatial context. For example, as pointed out in [32], higher intensities can be found at the periventricular caps in normal subjects which often confounds automated lesion detection algorithms. Other potential confounds include MR signal inhomogeneity and noise. Therefore, even though machine learning and pattern recognition techniques are extremely powerful and have significant potential, just as crucial to outcome is the creative construction and deployment of salient feature images which we detail below.</w:t>
      </w:r>
    </w:p>
    <w:p w14:paraId="15EB6FF9" w14:textId="77777777" w:rsidR="00C57903" w:rsidRDefault="00701D86">
      <w:pPr>
        <w:pStyle w:val="Heading3"/>
      </w:pPr>
      <w:bookmarkStart w:id="10" w:name="feature-images-for-wmh-segmentation"/>
      <w:bookmarkEnd w:id="10"/>
      <w:r>
        <w:t>Feature images for WMH segmentation</w:t>
      </w:r>
    </w:p>
    <w:p w14:paraId="439D3DD6" w14:textId="77777777" w:rsidR="00C57903" w:rsidRDefault="00701D86">
      <w:pPr>
        <w:pStyle w:val="BodyText"/>
      </w:pPr>
      <w:r>
        <w:t xml:space="preserve">Supervised methodologies are uniquely characterized, in part, by the feature images that are used to identify the regions of interest. In Table 1, we provide a list and basic categorization of the feature images used for the initial (i.e., Stage 1---more on the use of multiple random forest stages below) segmentation of the white matter </w:t>
      </w:r>
      <w:proofErr w:type="spellStart"/>
      <w:r>
        <w:t>hyperintensities</w:t>
      </w:r>
      <w:proofErr w:type="spellEnd"/>
      <w:r>
        <w:t>. In addition Figure 1 provides a representation of a set of feature images for a single subject analyzed in this work. Note that in this work we categorize the brain parenchyma with seven labels:</w:t>
      </w:r>
    </w:p>
    <w:p w14:paraId="025A1C3A" w14:textId="77777777" w:rsidR="00C57903" w:rsidRDefault="00701D86">
      <w:pPr>
        <w:pStyle w:val="Compact"/>
        <w:numPr>
          <w:ilvl w:val="0"/>
          <w:numId w:val="3"/>
        </w:numPr>
      </w:pPr>
      <w:r>
        <w:t>cerebrospinal fluid (label 1),</w:t>
      </w:r>
    </w:p>
    <w:p w14:paraId="55F99C9C" w14:textId="77777777" w:rsidR="00C57903" w:rsidRDefault="00701D86">
      <w:pPr>
        <w:pStyle w:val="Compact"/>
        <w:numPr>
          <w:ilvl w:val="0"/>
          <w:numId w:val="3"/>
        </w:numPr>
      </w:pPr>
      <w:r>
        <w:t>gray matter (label 2),</w:t>
      </w:r>
    </w:p>
    <w:p w14:paraId="63F9E7B6" w14:textId="77777777" w:rsidR="00C57903" w:rsidRDefault="00701D86">
      <w:pPr>
        <w:pStyle w:val="Compact"/>
        <w:numPr>
          <w:ilvl w:val="0"/>
          <w:numId w:val="3"/>
        </w:numPr>
      </w:pPr>
      <w:r>
        <w:t>white matter (label 3),</w:t>
      </w:r>
    </w:p>
    <w:p w14:paraId="053B1633" w14:textId="77777777" w:rsidR="00C57903" w:rsidRDefault="00701D86">
      <w:pPr>
        <w:pStyle w:val="Compact"/>
        <w:numPr>
          <w:ilvl w:val="0"/>
          <w:numId w:val="3"/>
        </w:numPr>
      </w:pPr>
      <w:r>
        <w:t>deep gray matter (label 4),</w:t>
      </w:r>
    </w:p>
    <w:p w14:paraId="46CF5747" w14:textId="77777777" w:rsidR="00C57903" w:rsidRDefault="00701D86">
      <w:pPr>
        <w:pStyle w:val="Compact"/>
        <w:numPr>
          <w:ilvl w:val="0"/>
          <w:numId w:val="3"/>
        </w:numPr>
      </w:pPr>
      <w:r>
        <w:t>brain stem (label 5),</w:t>
      </w:r>
    </w:p>
    <w:p w14:paraId="1B5413D7" w14:textId="77777777" w:rsidR="00C57903" w:rsidRDefault="00701D86">
      <w:pPr>
        <w:pStyle w:val="Compact"/>
        <w:numPr>
          <w:ilvl w:val="0"/>
          <w:numId w:val="3"/>
        </w:numPr>
      </w:pPr>
      <w:r>
        <w:t>cerebellum (label 6), and</w:t>
      </w:r>
    </w:p>
    <w:p w14:paraId="0389D8CE" w14:textId="77777777" w:rsidR="00C57903" w:rsidRDefault="00701D86">
      <w:pPr>
        <w:pStyle w:val="Compact"/>
        <w:numPr>
          <w:ilvl w:val="0"/>
          <w:numId w:val="3"/>
        </w:numPr>
      </w:pPr>
      <w:r>
        <w:t xml:space="preserve">white matter </w:t>
      </w:r>
      <w:proofErr w:type="spellStart"/>
      <w:r>
        <w:t>hyperintensities</w:t>
      </w:r>
      <w:proofErr w:type="spellEnd"/>
      <w:r>
        <w:t xml:space="preserve"> (label 7).</w:t>
      </w:r>
    </w:p>
    <w:p w14:paraId="5A4F0511" w14:textId="77777777" w:rsidR="00C57903" w:rsidRDefault="00701D86">
      <w:pPr>
        <w:pStyle w:val="FigurewithCaption"/>
      </w:pPr>
      <w:r>
        <w:rPr>
          <w:noProof/>
        </w:rPr>
        <w:drawing>
          <wp:inline distT="0" distB="0" distL="0" distR="0" wp14:anchorId="1DD92EA9" wp14:editId="2FDFDC0B">
            <wp:extent cx="5334000" cy="22669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eatureImages.png"/>
                    <pic:cNvPicPr>
                      <a:picLocks noChangeAspect="1" noChangeArrowheads="1"/>
                    </pic:cNvPicPr>
                  </pic:nvPicPr>
                  <pic:blipFill>
                    <a:blip r:embed="rId9"/>
                    <a:stretch>
                      <a:fillRect/>
                    </a:stretch>
                  </pic:blipFill>
                  <pic:spPr bwMode="auto">
                    <a:xfrm>
                      <a:off x="0" y="0"/>
                      <a:ext cx="5334000" cy="2266950"/>
                    </a:xfrm>
                    <a:prstGeom prst="rect">
                      <a:avLst/>
                    </a:prstGeom>
                    <a:noFill/>
                    <a:ln w="9525">
                      <a:noFill/>
                      <a:headEnd/>
                      <a:tailEnd/>
                    </a:ln>
                  </pic:spPr>
                </pic:pic>
              </a:graphicData>
            </a:graphic>
          </wp:inline>
        </w:drawing>
      </w:r>
    </w:p>
    <w:p w14:paraId="248239CA" w14:textId="23068148" w:rsidR="00C57903" w:rsidRDefault="004C6E4F">
      <w:pPr>
        <w:pStyle w:val="ImageCaption"/>
      </w:pPr>
      <w:r>
        <w:t xml:space="preserve">Figure 1: </w:t>
      </w:r>
      <w:r w:rsidR="00701D86">
        <w:t xml:space="preserve">Representation of Stage 1 feature images for </w:t>
      </w:r>
      <w:r w:rsidR="00244894">
        <w:t xml:space="preserve">a single </w:t>
      </w:r>
      <w:r w:rsidR="00701D86">
        <w:t>subject</w:t>
      </w:r>
      <w:r w:rsidR="00244894">
        <w:t xml:space="preserve"> from our learning set</w:t>
      </w:r>
      <w:r w:rsidR="00701D86">
        <w:t xml:space="preserve">. The FLAIR, T1-, and T2-weighted images are </w:t>
      </w:r>
      <w:commentRangeStart w:id="11"/>
      <w:r w:rsidR="00701D86">
        <w:t>rigidly</w:t>
      </w:r>
      <w:commentRangeEnd w:id="11"/>
      <w:r w:rsidR="007343CC">
        <w:rPr>
          <w:rStyle w:val="CommentReference"/>
          <w:i w:val="0"/>
        </w:rPr>
        <w:commentReference w:id="11"/>
      </w:r>
      <w:r w:rsidR="00701D86">
        <w:t xml:space="preserve"> pre-aligned [33] to the space of the T1 image. The three modality images are then preprocessed (N4 bias correction [34] and adaptive </w:t>
      </w:r>
      <w:proofErr w:type="spellStart"/>
      <w:r w:rsidR="00701D86">
        <w:t>denoising</w:t>
      </w:r>
      <w:proofErr w:type="spellEnd"/>
      <w:r w:rsidR="00701D86">
        <w:t xml:space="preserve"> [35]) followed by application of standard ANTs brain extraction and </w:t>
      </w:r>
      <m:oMath>
        <m:r>
          <w:rPr>
            <w:rFonts w:ascii="Cambria Math" w:hAnsi="Cambria Math"/>
          </w:rPr>
          <m:t>n</m:t>
        </m:r>
      </m:oMath>
      <w:r w:rsidR="00701D86">
        <w:t>-tissue segmentation protocols using the MMRR symmetric template and corresponding priors [36] applied to the T1 image. The feature images are then generated for voxelwise input to the RF model which results in the voting maps illustrated on the right. This gives a probabilistic classification of tissue type. Not shown are the probability and voting images for the brain stem and cerebellum.</w:t>
      </w:r>
    </w:p>
    <w:p w14:paraId="32EFC157" w14:textId="26A2CF55" w:rsidR="00C57903" w:rsidRDefault="00701D86">
      <w:pPr>
        <w:pStyle w:val="BodyText"/>
      </w:pPr>
      <w:r>
        <w:t xml:space="preserve">As mentioned previously, input for each subject comprises FLAIR, T1-, and T2-weighted acquisitions. The FLAIR and T2 images are rigidly registered to the T1 image using the open-source ANTs [33]. The aligned images are then preprocessed using the </w:t>
      </w:r>
      <w:proofErr w:type="spellStart"/>
      <w:r>
        <w:t>denoising</w:t>
      </w:r>
      <w:proofErr w:type="spellEnd"/>
      <w:r>
        <w:t xml:space="preserve"> algorithm of [35] followed by N4 bias correction [34] which are then normalized to the intensity range </w:t>
      </w:r>
      <m:oMath>
        <m:r>
          <w:rPr>
            <w:rFonts w:ascii="Cambria Math" w:hAnsi="Cambria Math"/>
          </w:rPr>
          <m:t>[0,1]</m:t>
        </m:r>
      </m:oMath>
      <w:r>
        <w:t>. Although we could have used an alternative intensity standardization algorithm (e.g., [37]), we found that a simple linear rescaling produced better results.</w:t>
      </w:r>
    </w:p>
    <w:p w14:paraId="32D900F8" w14:textId="77777777" w:rsidR="00C57903" w:rsidRDefault="00701D86">
      <w:pPr>
        <w:pStyle w:val="FigurewithCaption"/>
      </w:pPr>
      <w:r>
        <w:rPr>
          <w:noProof/>
        </w:rPr>
        <w:drawing>
          <wp:inline distT="0" distB="0" distL="0" distR="0" wp14:anchorId="3A0952E2" wp14:editId="12BD8D7C">
            <wp:extent cx="5334000" cy="580789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montage.png"/>
                    <pic:cNvPicPr>
                      <a:picLocks noChangeAspect="1" noChangeArrowheads="1"/>
                    </pic:cNvPicPr>
                  </pic:nvPicPr>
                  <pic:blipFill>
                    <a:blip r:embed="rId10"/>
                    <a:stretch>
                      <a:fillRect/>
                    </a:stretch>
                  </pic:blipFill>
                  <pic:spPr bwMode="auto">
                    <a:xfrm>
                      <a:off x="0" y="0"/>
                      <a:ext cx="5334000" cy="5807899"/>
                    </a:xfrm>
                    <a:prstGeom prst="rect">
                      <a:avLst/>
                    </a:prstGeom>
                    <a:noFill/>
                    <a:ln w="9525">
                      <a:noFill/>
                      <a:headEnd/>
                      <a:tailEnd/>
                    </a:ln>
                  </pic:spPr>
                </pic:pic>
              </a:graphicData>
            </a:graphic>
          </wp:inline>
        </w:drawing>
      </w:r>
    </w:p>
    <w:p w14:paraId="4A07062E" w14:textId="77777777" w:rsidR="00C57903" w:rsidRDefault="004C6E4F">
      <w:pPr>
        <w:pStyle w:val="ImageCaption"/>
      </w:pPr>
      <w:r>
        <w:t xml:space="preserve">Figure 2: </w:t>
      </w:r>
      <w:r w:rsidR="00701D86">
        <w:t>Sample FLAIR acquisition image slices showing both manual (top) and random forest (RDF) segmentations (bottom) obtained during the leave-one-out evaluation. Manual segmentations were performed by one of the authors and provided the ground truth WMH labels for training the random forest models.</w:t>
      </w:r>
    </w:p>
    <w:p w14:paraId="0A84F59F" w14:textId="4EF8B5DD" w:rsidR="00C57903" w:rsidRDefault="00701D86">
      <w:pPr>
        <w:pStyle w:val="BodyText"/>
      </w:pPr>
      <w:r>
        <w:t xml:space="preserve">The T1 image is then processed via the ANTs brain extraction and normal tissue segmentation (i.e., the pathology is discounted which is a fairly safe assumption for the T1 image) protocols described </w:t>
      </w:r>
      <w:commentRangeStart w:id="12"/>
      <w:r>
        <w:t>in</w:t>
      </w:r>
      <w:commentRangeEnd w:id="12"/>
      <w:r w:rsidR="009B31F7">
        <w:rPr>
          <w:rStyle w:val="CommentReference"/>
        </w:rPr>
        <w:commentReference w:id="12"/>
      </w:r>
      <w:r>
        <w:t xml:space="preserve"> [36] to produce a mask for the brain parenchyma and provide probabilistic estimates of the cerebrospinal fluid (</w:t>
      </w:r>
      <w:proofErr w:type="spellStart"/>
      <w:r>
        <w:t>csf</w:t>
      </w:r>
      <w:proofErr w:type="spellEnd"/>
      <w:r>
        <w:t xml:space="preserve">), gray matter, white matter, deep gray matter, brain stem, and cerebellum. These provide the ground-truth labels for the first six tissue labels given above. The white matter </w:t>
      </w:r>
      <w:proofErr w:type="spellStart"/>
      <w:r>
        <w:t>hyperintensities</w:t>
      </w:r>
      <w:proofErr w:type="spellEnd"/>
      <w:r>
        <w:t xml:space="preserve"> were manually identified by one of the authors (J. R. S.) using the ITK-SNAP tool [38]. Segmentation is performed using the ANTs Atropos tool [39] and multi-model optimal symmetric shape/intensity templates [26] created from the public MMRR data set [40] (</w:t>
      </w:r>
      <w:proofErr w:type="spellStart"/>
      <w:r>
        <w:t>cf</w:t>
      </w:r>
      <w:proofErr w:type="spellEnd"/>
      <w:r>
        <w:t xml:space="preserve"> Figure 3).</w:t>
      </w:r>
    </w:p>
    <w:p w14:paraId="29CF7F3F" w14:textId="77777777" w:rsidR="00C57903" w:rsidRDefault="00701D86">
      <w:pPr>
        <w:pStyle w:val="FigurewithCaption"/>
      </w:pPr>
      <w:r>
        <w:rPr>
          <w:noProof/>
        </w:rPr>
        <w:drawing>
          <wp:inline distT="0" distB="0" distL="0" distR="0" wp14:anchorId="0CE9784F" wp14:editId="73B93341">
            <wp:extent cx="5334000" cy="5334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MMRR.png"/>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p>
    <w:p w14:paraId="18516D5B" w14:textId="3665ABCA" w:rsidR="00C57903" w:rsidRDefault="004C6E4F">
      <w:pPr>
        <w:pStyle w:val="ImageCaption"/>
      </w:pPr>
      <w:r>
        <w:t xml:space="preserve">Figure 3: </w:t>
      </w:r>
      <w:r w:rsidR="00701D86">
        <w:t>Canonical views of the mu</w:t>
      </w:r>
      <w:r w:rsidR="00BA3092">
        <w:t>lt</w:t>
      </w:r>
      <w:r w:rsidR="00701D86">
        <w:t>ivariate, bilaterally symmetric template constructed from the MMRR data set [40] (only shown are the FLAIR, T1, and T2 modalities--- the components relevant for this work). Template construction is detailed in [26]. These images are important for specific intensity-based features.</w:t>
      </w:r>
    </w:p>
    <w:p w14:paraId="06DCEAE5" w14:textId="77777777" w:rsidR="00C57903" w:rsidRDefault="00701D86">
      <w:pPr>
        <w:pStyle w:val="BodyText"/>
      </w:pPr>
      <w:r>
        <w:t xml:space="preserve">To model the intensity information the first set of images simply includes the preprocessed and normalized intensity FLAIR, T1, and T2 image voxel values. We also calculate a set of neighborhood statistics (mean, standard deviation, and skewness) feature images using a radius of one </w:t>
      </w:r>
      <w:commentRangeStart w:id="13"/>
      <w:r>
        <w:t xml:space="preserve">voxel. </w:t>
      </w:r>
      <w:commentRangeEnd w:id="13"/>
      <w:r w:rsidR="007343CC">
        <w:rPr>
          <w:rStyle w:val="CommentReference"/>
        </w:rPr>
        <w:commentReference w:id="13"/>
      </w:r>
      <w:r>
        <w:t xml:space="preserve">For each of the normalized images, we calculate the difference in intensities with the corresponding warped template component. Previous success in the international brain tumor segmentation competition [27] was based on an important set of intensity features that were created from multi-modal templates mentioned previously [26]. We employ the same strategy here. For example, the template difference feature image for the FLAIR image, </w:t>
      </w:r>
      <m:oMath>
        <m:sSub>
          <m:sSubPr>
            <m:ctrlPr>
              <w:ins w:id="14" w:author="ewilde" w:date="2016-02-03T10:48:00Z">
                <w:rPr>
                  <w:rFonts w:ascii="Cambria Math" w:hAnsi="Cambria Math"/>
                </w:rPr>
              </w:ins>
            </m:ctrlPr>
          </m:sSubPr>
          <m:e>
            <m:r>
              <w:rPr>
                <w:rFonts w:ascii="Cambria Math" w:hAnsi="Cambria Math"/>
              </w:rPr>
              <m:t>S</m:t>
            </m:r>
          </m:e>
          <m:sub>
            <m:r>
              <w:rPr>
                <w:rFonts w:ascii="Cambria Math" w:hAnsi="Cambria Math"/>
              </w:rPr>
              <m:t>FLAIR</m:t>
            </m:r>
          </m:sub>
        </m:sSub>
      </m:oMath>
      <w:r>
        <w:t xml:space="preserve"> is calculated as:</w:t>
      </w:r>
    </w:p>
    <w:p w14:paraId="642BF475" w14:textId="77777777" w:rsidR="00C57903" w:rsidRDefault="00756569">
      <w:pPr>
        <w:pStyle w:val="BodyText"/>
      </w:pPr>
      <m:oMathPara>
        <m:oMathParaPr>
          <m:jc m:val="center"/>
        </m:oMathParaPr>
        <m:oMath>
          <m:sSub>
            <m:sSubPr>
              <m:ctrlPr>
                <w:ins w:id="15" w:author="ewilde" w:date="2016-02-03T10:48:00Z">
                  <w:rPr>
                    <w:rFonts w:ascii="Cambria Math" w:hAnsi="Cambria Math"/>
                  </w:rPr>
                </w:ins>
              </m:ctrlPr>
            </m:sSubPr>
            <m:e>
              <m:r>
                <w:rPr>
                  <w:rFonts w:ascii="Cambria Math" w:hAnsi="Cambria Math"/>
                </w:rPr>
                <m:t>S</m:t>
              </m:r>
            </m:e>
            <m:sub>
              <m:r>
                <w:rPr>
                  <w:rFonts w:ascii="Cambria Math" w:hAnsi="Cambria Math"/>
                </w:rPr>
                <m:t>FLAIR</m:t>
              </m:r>
            </m:sub>
          </m:sSub>
          <m:r>
            <w:rPr>
              <w:rFonts w:ascii="Cambria Math" w:hAnsi="Cambria Math"/>
            </w:rPr>
            <m:t>-</m:t>
          </m:r>
          <m:sSub>
            <m:sSubPr>
              <m:ctrlPr>
                <w:ins w:id="16" w:author="ewilde" w:date="2016-02-03T10:48:00Z">
                  <w:rPr>
                    <w:rFonts w:ascii="Cambria Math" w:hAnsi="Cambria Math"/>
                  </w:rPr>
                </w:ins>
              </m:ctrlPr>
            </m:sSubPr>
            <m:e>
              <m:r>
                <w:rPr>
                  <w:rFonts w:ascii="Cambria Math" w:hAnsi="Cambria Math"/>
                </w:rPr>
                <m:t>T</m:t>
              </m:r>
            </m:e>
            <m:sub>
              <m:r>
                <w:rPr>
                  <w:rFonts w:ascii="Cambria Math" w:hAnsi="Cambria Math"/>
                </w:rPr>
                <m:t>FLAIR</m:t>
              </m:r>
            </m:sub>
          </m:sSub>
          <m:d>
            <m:dPr>
              <m:ctrlPr>
                <w:ins w:id="17" w:author="ewilde" w:date="2016-02-03T10:48:00Z">
                  <w:rPr>
                    <w:rFonts w:ascii="Cambria Math" w:hAnsi="Cambria Math"/>
                  </w:rPr>
                </w:ins>
              </m:ctrlPr>
            </m:dPr>
            <m:e>
              <m:sSubSup>
                <m:sSubSupPr>
                  <m:ctrlPr>
                    <w:ins w:id="18" w:author="ewilde" w:date="2016-02-03T10:48:00Z">
                      <w:rPr>
                        <w:rFonts w:ascii="Cambria Math" w:hAnsi="Cambria Math"/>
                      </w:rPr>
                    </w:ins>
                  </m:ctrlPr>
                </m:sSubSupPr>
                <m:e>
                  <m:r>
                    <w:rPr>
                      <w:rFonts w:ascii="Cambria Math" w:hAnsi="Cambria Math"/>
                    </w:rPr>
                    <m:t>ϕ</m:t>
                  </m:r>
                </m:e>
                <m:sub>
                  <m:r>
                    <w:rPr>
                      <w:rFonts w:ascii="Cambria Math" w:hAnsi="Cambria Math"/>
                    </w:rPr>
                    <m:t>b</m:t>
                  </m:r>
                </m:sub>
                <m:sup>
                  <m:r>
                    <w:rPr>
                      <w:rFonts w:ascii="Cambria Math" w:hAnsi="Cambria Math"/>
                    </w:rPr>
                    <m:t>-1</m:t>
                  </m:r>
                </m:sup>
              </m:sSubSup>
            </m:e>
          </m:d>
        </m:oMath>
      </m:oMathPara>
    </w:p>
    <w:p w14:paraId="054E1F39" w14:textId="77777777" w:rsidR="00C57903" w:rsidRDefault="00701D86">
      <w:pPr>
        <w:pStyle w:val="BodyText"/>
      </w:pPr>
      <w:proofErr w:type="gramStart"/>
      <w:r>
        <w:t>where</w:t>
      </w:r>
      <w:proofErr w:type="gramEnd"/>
      <w:r>
        <w:t xml:space="preserve"> </w:t>
      </w:r>
      <w:commentRangeStart w:id="19"/>
      <w:r>
        <w:t>$\</w:t>
      </w:r>
      <w:proofErr w:type="spellStart"/>
      <w:r>
        <w:t>phi_b</w:t>
      </w:r>
      <w:proofErr w:type="spellEnd"/>
      <w:r>
        <w:t>: S \</w:t>
      </w:r>
      <w:proofErr w:type="spellStart"/>
      <w:r>
        <w:t>leftrightarrow</w:t>
      </w:r>
      <w:proofErr w:type="spellEnd"/>
      <w:r>
        <w:t xml:space="preserve"> \</w:t>
      </w:r>
      <w:proofErr w:type="spellStart"/>
      <w:r>
        <w:t>underset</w:t>
      </w:r>
      <w:proofErr w:type="spellEnd"/>
      <w:r>
        <w:t>{b}{\</w:t>
      </w:r>
      <w:proofErr w:type="spellStart"/>
      <w:r>
        <w:t>leftrightsquigarrow</w:t>
      </w:r>
      <w:proofErr w:type="spellEnd"/>
      <w:r>
        <w:t>} T$</w:t>
      </w:r>
      <w:commentRangeEnd w:id="19"/>
      <w:r w:rsidR="00430642">
        <w:rPr>
          <w:rStyle w:val="CommentReference"/>
        </w:rPr>
        <w:commentReference w:id="19"/>
      </w:r>
      <w:r>
        <w:t xml:space="preserve"> is the transform which maps from the individual subject space to the template space and </w:t>
      </w:r>
      <m:oMath>
        <m:sSub>
          <m:sSubPr>
            <m:ctrlPr>
              <w:ins w:id="20" w:author="ewilde" w:date="2016-02-03T10:48:00Z">
                <w:rPr>
                  <w:rFonts w:ascii="Cambria Math" w:hAnsi="Cambria Math"/>
                </w:rPr>
              </w:ins>
            </m:ctrlPr>
          </m:sSubPr>
          <m:e>
            <m:r>
              <w:rPr>
                <w:rFonts w:ascii="Cambria Math" w:hAnsi="Cambria Math"/>
              </w:rPr>
              <m:t>T</m:t>
            </m:r>
          </m:e>
          <m:sub>
            <m:r>
              <w:rPr>
                <w:rFonts w:ascii="Cambria Math" w:hAnsi="Cambria Math"/>
              </w:rPr>
              <m:t>FLAIR</m:t>
            </m:r>
          </m:sub>
        </m:sSub>
      </m:oMath>
      <w:r>
        <w:t xml:space="preserve"> is the FLAIR template component. Also, to take advantage of the </w:t>
      </w:r>
      <w:commentRangeStart w:id="21"/>
      <w:r>
        <w:t xml:space="preserve">bilateral </w:t>
      </w:r>
      <w:commentRangeStart w:id="22"/>
      <w:r>
        <w:t>symmetry</w:t>
      </w:r>
      <w:commentRangeEnd w:id="22"/>
      <w:r w:rsidR="009B31F7">
        <w:rPr>
          <w:rStyle w:val="CommentReference"/>
        </w:rPr>
        <w:commentReference w:id="22"/>
      </w:r>
      <w:r>
        <w:t xml:space="preserve"> </w:t>
      </w:r>
      <w:commentRangeEnd w:id="21"/>
      <w:r w:rsidR="0013509A">
        <w:rPr>
          <w:rStyle w:val="CommentReference"/>
        </w:rPr>
        <w:commentReference w:id="21"/>
      </w:r>
      <w:r>
        <w:t>of the normal brain</w:t>
      </w:r>
      <w:ins w:id="23" w:author="Andy Mayer" w:date="2016-02-03T22:18:00Z">
        <w:r w:rsidR="00430642">
          <w:t xml:space="preserve"> </w:t>
        </w:r>
        <w:commentRangeStart w:id="24"/>
        <w:r w:rsidR="00430642">
          <w:t>template</w:t>
        </w:r>
        <w:commentRangeEnd w:id="24"/>
        <w:r w:rsidR="00430642">
          <w:rPr>
            <w:rStyle w:val="CommentReference"/>
          </w:rPr>
          <w:commentReference w:id="24"/>
        </w:r>
      </w:ins>
      <w:r>
        <w:t xml:space="preserve"> (in terms of both shape and intensity), and the fact that the presence </w:t>
      </w:r>
      <w:commentRangeStart w:id="25"/>
      <w:r>
        <w:t>of WMHs violates that assumption</w:t>
      </w:r>
      <w:commentRangeEnd w:id="25"/>
      <w:r w:rsidR="0013509A">
        <w:rPr>
          <w:rStyle w:val="CommentReference"/>
        </w:rPr>
        <w:commentReference w:id="25"/>
      </w:r>
      <w:r>
        <w:t>, we use the symmetric templates to compute the contralateral intensity differences as an additional intensity feature. For the FLAIR component, this contralateral difference image is calculated from</w:t>
      </w:r>
    </w:p>
    <w:p w14:paraId="211084B5" w14:textId="77777777" w:rsidR="00C57903" w:rsidRDefault="00756569">
      <w:pPr>
        <w:pStyle w:val="BodyText"/>
      </w:pPr>
      <m:oMathPara>
        <m:oMathParaPr>
          <m:jc m:val="center"/>
        </m:oMathParaPr>
        <m:oMath>
          <m:sSub>
            <m:sSubPr>
              <m:ctrlPr>
                <w:ins w:id="26" w:author="ewilde" w:date="2016-02-03T10:48:00Z">
                  <w:rPr>
                    <w:rFonts w:ascii="Cambria Math" w:hAnsi="Cambria Math"/>
                  </w:rPr>
                </w:ins>
              </m:ctrlPr>
            </m:sSubPr>
            <m:e>
              <m:r>
                <w:rPr>
                  <w:rFonts w:ascii="Cambria Math" w:hAnsi="Cambria Math"/>
                </w:rPr>
                <m:t>S</m:t>
              </m:r>
            </m:e>
            <m:sub>
              <m:r>
                <w:rPr>
                  <w:rFonts w:ascii="Cambria Math" w:hAnsi="Cambria Math"/>
                </w:rPr>
                <m:t>FLAIR</m:t>
              </m:r>
            </m:sub>
          </m:sSub>
          <m:r>
            <w:rPr>
              <w:rFonts w:ascii="Cambria Math" w:hAnsi="Cambria Math"/>
            </w:rPr>
            <m:t>-</m:t>
          </m:r>
          <m:sSub>
            <m:sSubPr>
              <m:ctrlPr>
                <w:ins w:id="27" w:author="ewilde" w:date="2016-02-03T10:48:00Z">
                  <w:rPr>
                    <w:rFonts w:ascii="Cambria Math" w:hAnsi="Cambria Math"/>
                  </w:rPr>
                </w:ins>
              </m:ctrlPr>
            </m:sSubPr>
            <m:e>
              <m:r>
                <w:rPr>
                  <w:rFonts w:ascii="Cambria Math" w:hAnsi="Cambria Math"/>
                </w:rPr>
                <m:t>S</m:t>
              </m:r>
            </m:e>
            <m:sub>
              <m:r>
                <w:rPr>
                  <w:rFonts w:ascii="Cambria Math" w:hAnsi="Cambria Math"/>
                </w:rPr>
                <m:t>FLAIR</m:t>
              </m:r>
            </m:sub>
          </m:sSub>
          <m:d>
            <m:dPr>
              <m:ctrlPr>
                <w:ins w:id="28" w:author="ewilde" w:date="2016-02-03T10:48:00Z">
                  <w:rPr>
                    <w:rFonts w:ascii="Cambria Math" w:hAnsi="Cambria Math"/>
                  </w:rPr>
                </w:ins>
              </m:ctrlPr>
            </m:dPr>
            <m:e>
              <m:sSubSup>
                <m:sSubSupPr>
                  <m:ctrlPr>
                    <w:ins w:id="29" w:author="ewilde" w:date="2016-02-03T10:48:00Z">
                      <w:rPr>
                        <w:rFonts w:ascii="Cambria Math" w:hAnsi="Cambria Math"/>
                      </w:rPr>
                    </w:ins>
                  </m:ctrlPr>
                </m:sSubSupPr>
                <m:e>
                  <m:r>
                    <w:rPr>
                      <w:rFonts w:ascii="Cambria Math" w:hAnsi="Cambria Math"/>
                    </w:rPr>
                    <m:t>ϕ</m:t>
                  </m:r>
                </m:e>
                <m:sub>
                  <m:r>
                    <w:rPr>
                      <w:rFonts w:ascii="Cambria Math" w:hAnsi="Cambria Math"/>
                    </w:rPr>
                    <m:t>b</m:t>
                  </m:r>
                </m:sub>
                <m:sup>
                  <m:r>
                    <w:rPr>
                      <w:rFonts w:ascii="Cambria Math" w:hAnsi="Cambria Math"/>
                    </w:rPr>
                    <m:t>-1</m:t>
                  </m:r>
                </m:sup>
              </m:sSubSup>
              <m:d>
                <m:dPr>
                  <m:ctrlPr>
                    <w:ins w:id="30" w:author="ewilde" w:date="2016-02-03T10:48:00Z">
                      <w:rPr>
                        <w:rFonts w:ascii="Cambria Math" w:hAnsi="Cambria Math"/>
                      </w:rPr>
                    </w:ins>
                  </m:ctrlPr>
                </m:dPr>
                <m:e>
                  <m:sSub>
                    <m:sSubPr>
                      <m:ctrlPr>
                        <w:ins w:id="31" w:author="ewilde" w:date="2016-02-03T10:48:00Z">
                          <w:rPr>
                            <w:rFonts w:ascii="Cambria Math" w:hAnsi="Cambria Math"/>
                          </w:rPr>
                        </w:ins>
                      </m:ctrlPr>
                    </m:sSubPr>
                    <m:e>
                      <m:r>
                        <w:rPr>
                          <w:rFonts w:ascii="Cambria Math" w:hAnsi="Cambria Math"/>
                        </w:rPr>
                        <m:t>ϕ</m:t>
                      </m:r>
                    </m:e>
                    <m:sub>
                      <m:r>
                        <w:rPr>
                          <w:rFonts w:ascii="Cambria Math" w:hAnsi="Cambria Math"/>
                        </w:rPr>
                        <m:t>R</m:t>
                      </m:r>
                    </m:sub>
                  </m:sSub>
                  <m:d>
                    <m:dPr>
                      <m:ctrlPr>
                        <w:ins w:id="32" w:author="ewilde" w:date="2016-02-03T10:48:00Z">
                          <w:rPr>
                            <w:rFonts w:ascii="Cambria Math" w:hAnsi="Cambria Math"/>
                          </w:rPr>
                        </w:ins>
                      </m:ctrlPr>
                    </m:dPr>
                    <m:e>
                      <m:sSub>
                        <m:sSubPr>
                          <m:ctrlPr>
                            <w:ins w:id="33" w:author="ewilde" w:date="2016-02-03T10:48:00Z">
                              <w:rPr>
                                <w:rFonts w:ascii="Cambria Math" w:hAnsi="Cambria Math"/>
                              </w:rPr>
                            </w:ins>
                          </m:ctrlPr>
                        </m:sSubPr>
                        <m:e>
                          <m:r>
                            <w:rPr>
                              <w:rFonts w:ascii="Cambria Math" w:hAnsi="Cambria Math"/>
                            </w:rPr>
                            <m:t>ϕ</m:t>
                          </m:r>
                        </m:e>
                        <m:sub>
                          <m:r>
                            <w:rPr>
                              <w:rFonts w:ascii="Cambria Math" w:hAnsi="Cambria Math"/>
                            </w:rPr>
                            <m:t>b</m:t>
                          </m:r>
                        </m:sub>
                      </m:sSub>
                    </m:e>
                  </m:d>
                </m:e>
              </m:d>
            </m:e>
          </m:d>
        </m:oMath>
      </m:oMathPara>
    </w:p>
    <w:p w14:paraId="11BFD3AC" w14:textId="77777777" w:rsidR="00C57903" w:rsidRDefault="00701D86">
      <w:pPr>
        <w:pStyle w:val="BodyText"/>
      </w:pPr>
      <w:r>
        <w:t xml:space="preserve">where </w:t>
      </w:r>
      <m:oMath>
        <m:sSub>
          <m:sSubPr>
            <m:ctrlPr>
              <w:ins w:id="34" w:author="ewilde" w:date="2016-02-03T10:48:00Z">
                <w:rPr>
                  <w:rFonts w:ascii="Cambria Math" w:hAnsi="Cambria Math"/>
                </w:rPr>
              </w:ins>
            </m:ctrlPr>
          </m:sSubPr>
          <m:e>
            <m:r>
              <w:rPr>
                <w:rFonts w:ascii="Cambria Math" w:hAnsi="Cambria Math"/>
              </w:rPr>
              <m:t>ϕ</m:t>
            </m:r>
          </m:e>
          <m:sub>
            <m:r>
              <w:rPr>
                <w:rFonts w:ascii="Cambria Math" w:hAnsi="Cambria Math"/>
              </w:rPr>
              <m:t>R</m:t>
            </m:r>
          </m:sub>
        </m:sSub>
      </m:oMath>
      <w:r>
        <w:t xml:space="preserve"> denotes a horizontal reflection perpendicular to the mid-sagittal plane of the symmetric template.</w:t>
      </w:r>
    </w:p>
    <w:p w14:paraId="07281EA4" w14:textId="3A23D817" w:rsidR="00C57903" w:rsidRDefault="00701D86">
      <w:pPr>
        <w:pStyle w:val="BodyText"/>
      </w:pPr>
      <w:r>
        <w:t xml:space="preserve">The segmentation probability images described above are used as feature images to provide a spatial context for the random forest model prediction step. Additional spatial contextual feature images include the distance maps [41] based on the </w:t>
      </w:r>
      <w:proofErr w:type="spellStart"/>
      <w:proofErr w:type="gramStart"/>
      <w:r>
        <w:t>csf</w:t>
      </w:r>
      <w:proofErr w:type="spellEnd"/>
      <w:proofErr w:type="gramEnd"/>
      <w:r>
        <w:t xml:space="preserve">, gray matter, and deep gray matter images. These latter images are intended to help distinguish </w:t>
      </w:r>
      <w:r w:rsidR="001A0F09">
        <w:t>WMHs</w:t>
      </w:r>
      <w:r>
        <w:t xml:space="preserve"> from false positives induced by the partial </w:t>
      </w:r>
      <w:proofErr w:type="spellStart"/>
      <w:r>
        <w:t>voluming</w:t>
      </w:r>
      <w:proofErr w:type="spellEnd"/>
      <w:r>
        <w:t xml:space="preserve"> at the gray/white matter interface. A third set of images are based on the voxel location within the space of the template. The T1 image of the subject is registered to the T1 template component using a B-spline variant [42] of the well-known ANTs Symmetric Normalization (</w:t>
      </w:r>
      <w:proofErr w:type="spellStart"/>
      <w:r>
        <w:t>SyN</w:t>
      </w:r>
      <w:proofErr w:type="spellEnd"/>
      <w:r>
        <w:t>) algorithm [43]. Since the inverse transform is also derived as part of the registration process, we can warp the voxel index locations back to the space of the individual subject. Note that this is similar in motivation to the work of [44]. However, this previous work lacks the normalization to the standard coordinate system provided by the template to dramatically improve spatial specificity across all subjects.</w:t>
      </w:r>
    </w:p>
    <w:p w14:paraId="292C330D" w14:textId="77777777" w:rsidR="00C57903" w:rsidRDefault="00701D86">
      <w:pPr>
        <w:pStyle w:val="Heading3"/>
      </w:pPr>
      <w:bookmarkStart w:id="35" w:name="stacked-concatenated-random-forests-for-"/>
      <w:bookmarkEnd w:id="35"/>
      <w:r>
        <w:t>Stacked (concatenated) random forests for improved segmentation performance</w:t>
      </w:r>
    </w:p>
    <w:p w14:paraId="1FAF396A" w14:textId="77777777" w:rsidR="00C57903" w:rsidRDefault="00701D86">
      <w:pPr>
        <w:pStyle w:val="FirstParagraph"/>
      </w:pPr>
      <w:r>
        <w:t xml:space="preserve">In previous brain tumor segmentation work [26], it was demonstrated that a concatenated supervised approach, whereby the prediction output from the first random forest model serves as partial input for a second random forest model, can significantly improve segmentation performance. We do the same thing for the work described </w:t>
      </w:r>
      <w:commentRangeStart w:id="36"/>
      <w:r>
        <w:t>here</w:t>
      </w:r>
      <w:commentRangeEnd w:id="36"/>
      <w:r w:rsidR="00417F4C">
        <w:rPr>
          <w:rStyle w:val="CommentReference"/>
        </w:rPr>
        <w:commentReference w:id="36"/>
      </w:r>
      <w:r>
        <w:t xml:space="preserve">. </w:t>
      </w:r>
      <w:commentRangeStart w:id="37"/>
      <w:r>
        <w:t>The Stage 1 feature images</w:t>
      </w:r>
      <w:commentRangeEnd w:id="37"/>
      <w:r w:rsidR="0009630C">
        <w:rPr>
          <w:rStyle w:val="CommentReference"/>
        </w:rPr>
        <w:commentReference w:id="37"/>
      </w:r>
      <w:r>
        <w:t xml:space="preserve"> of the training data (as described previously) are used to construct the Stage 1 model. The training data Stage 1 features are then used to produce the </w:t>
      </w:r>
      <w:proofErr w:type="spellStart"/>
      <w:r>
        <w:t>voxelwise</w:t>
      </w:r>
      <w:proofErr w:type="spellEnd"/>
      <w:r>
        <w:t xml:space="preserve"> </w:t>
      </w:r>
      <w:commentRangeStart w:id="38"/>
      <w:r>
        <w:t xml:space="preserve">voting maps </w:t>
      </w:r>
      <w:commentRangeEnd w:id="38"/>
      <w:r w:rsidR="00417F4C">
        <w:rPr>
          <w:rStyle w:val="CommentReference"/>
        </w:rPr>
        <w:commentReference w:id="38"/>
      </w:r>
      <w:r>
        <w:t>via the Stage 1 model. All the Stage 1 features plus the Stage 1 voting maps are used as input to the Stage 2 model. In addition, we use the Stage 1 voting maps as tissue</w:t>
      </w:r>
      <w:commentRangeStart w:id="39"/>
      <w:r>
        <w:t xml:space="preserve"> priors </w:t>
      </w:r>
      <w:commentRangeEnd w:id="39"/>
      <w:r w:rsidR="00417F4C">
        <w:rPr>
          <w:rStyle w:val="CommentReference"/>
        </w:rPr>
        <w:commentReference w:id="39"/>
      </w:r>
      <w:r>
        <w:t xml:space="preserve">for a second application of the Atropos maximum </w:t>
      </w:r>
      <w:proofErr w:type="spellStart"/>
      <w:r>
        <w:t>aposteriori</w:t>
      </w:r>
      <w:proofErr w:type="spellEnd"/>
      <w:r>
        <w:t xml:space="preserve"> algorithm with an additional Markov Random Field spatial prior (MAP-MRF) [39]. However, for the second stage we use all three aligned preprocessed images for a multivariate segmentation. The resulting seven posterior probability images constitute a third additional feature image set for Stage 2.</w:t>
      </w:r>
    </w:p>
    <w:p w14:paraId="203A5A1F" w14:textId="77777777" w:rsidR="00C57903" w:rsidRDefault="00701D86">
      <w:pPr>
        <w:pStyle w:val="Heading3"/>
      </w:pPr>
      <w:bookmarkStart w:id="40" w:name="code-and-data-availability"/>
      <w:bookmarkEnd w:id="40"/>
      <w:r>
        <w:t>Code and data availability</w:t>
      </w:r>
    </w:p>
    <w:p w14:paraId="79A01D17" w14:textId="77777777" w:rsidR="00C57903" w:rsidRDefault="00701D86">
      <w:pPr>
        <w:pStyle w:val="FirstParagraph"/>
      </w:pPr>
      <w:r>
        <w:t xml:space="preserve">As pointed out in a recent comprehensive multiple sclerosis lesion segmentation review [45], although the number of algorithms reported in the literature is quite extensive, there were only four publicly available segmentation algorithms at the time of writing </w:t>
      </w:r>
      <w:ins w:id="41" w:author="Andy Mayer" w:date="2016-02-03T22:23:00Z">
        <w:r w:rsidR="0009630C">
          <w:t xml:space="preserve">this article, </w:t>
        </w:r>
      </w:ins>
      <w:r>
        <w:t>of which none are based on supervised learning. As we did for our brain tumor segmentation algorithm [26], all of the code described in this work is publicly available through the open-source ANTs/</w:t>
      </w:r>
      <w:proofErr w:type="spellStart"/>
      <w:r>
        <w:t>ANTsR</w:t>
      </w:r>
      <w:proofErr w:type="spellEnd"/>
      <w:r>
        <w:t xml:space="preserve"> toolkits. Through </w:t>
      </w:r>
      <w:proofErr w:type="spellStart"/>
      <w:r>
        <w:t>ANTsR</w:t>
      </w:r>
      <w:proofErr w:type="spellEnd"/>
      <w:r>
        <w:t xml:space="preserve"> (an add-on toolkit which, in part, bridges ANTs and the R statistical project) we use </w:t>
      </w:r>
      <w:proofErr w:type="gramStart"/>
      <w:r>
        <w:t>the  package</w:t>
      </w:r>
      <w:proofErr w:type="gramEnd"/>
      <w:r>
        <w:t xml:space="preserve"> [46] using the default settings with </w:t>
      </w:r>
      <w:commentRangeStart w:id="42"/>
      <w:r>
        <w:t>2000 trees per model and 500 randomly selected samples per label per image.</w:t>
      </w:r>
      <w:commentRangeEnd w:id="42"/>
      <w:r w:rsidR="0013509A">
        <w:rPr>
          <w:rStyle w:val="CommentReference"/>
        </w:rPr>
        <w:commentReference w:id="42"/>
      </w:r>
    </w:p>
    <w:p w14:paraId="0E8906A7" w14:textId="453F2505" w:rsidR="00C57903" w:rsidRDefault="00701D86">
      <w:pPr>
        <w:pStyle w:val="BodyText"/>
      </w:pPr>
      <w:r>
        <w:t>In addition, similar to our previous offering,</w:t>
      </w:r>
      <w:r>
        <w:rPr>
          <w:rStyle w:val="FootnoteReference"/>
        </w:rPr>
        <w:footnoteReference w:id="3"/>
      </w:r>
      <w:r>
        <w:t xml:space="preserve"> we plan on creating a self-encapsulated example to showcase the proposed methodology. The fact that the data will also be made available through the </w:t>
      </w:r>
      <w:r w:rsidR="00787B63">
        <w:t>Federal Interagency Traumatic Brain Injury Research (</w:t>
      </w:r>
      <w:r>
        <w:t>FITBIR</w:t>
      </w:r>
      <w:r w:rsidR="00787B63">
        <w:t>)</w:t>
      </w:r>
      <w:r>
        <w:t xml:space="preserve"> repository along with the manual </w:t>
      </w:r>
      <w:proofErr w:type="spellStart"/>
      <w:r>
        <w:t>labelings</w:t>
      </w:r>
      <w:proofErr w:type="spellEnd"/>
      <w:r>
        <w:t xml:space="preserve"> will facilitate reproducibility on the part of the reader as well as any interest in extending the proposed framework to other data sets.</w:t>
      </w:r>
    </w:p>
    <w:p w14:paraId="39D0DB8E" w14:textId="77777777" w:rsidR="00C57903" w:rsidRDefault="00701D86">
      <w:pPr>
        <w:pStyle w:val="Heading3"/>
      </w:pPr>
      <w:bookmarkStart w:id="43" w:name="evaluation-protocol-overview"/>
      <w:bookmarkEnd w:id="43"/>
      <w:r>
        <w:t>Evaluation protocol overview</w:t>
      </w:r>
    </w:p>
    <w:p w14:paraId="1C83BAD8" w14:textId="77777777" w:rsidR="00C57903" w:rsidRDefault="00701D86">
      <w:pPr>
        <w:pStyle w:val="FirstParagraph"/>
      </w:pPr>
      <w:commentRangeStart w:id="44"/>
      <w:r>
        <w:t xml:space="preserve">In order to evaluate the protocol described, we performed a leave-one-out evaluation using the data acquired from the 24 subjects described above. Initial processing included the creation of all Stage 1 feature images for all subjects. The initial brain segmentation of each T1 image and the manual white matter </w:t>
      </w:r>
      <w:proofErr w:type="spellStart"/>
      <w:r>
        <w:t>hyperintensity</w:t>
      </w:r>
      <w:proofErr w:type="spellEnd"/>
      <w:r>
        <w:t xml:space="preserve"> tracings were combined to provide the truth labels for the training data. </w:t>
      </w:r>
      <w:commentRangeEnd w:id="44"/>
      <w:r w:rsidR="00994487">
        <w:rPr>
          <w:rStyle w:val="CommentReference"/>
        </w:rPr>
        <w:commentReference w:id="44"/>
      </w:r>
      <w:r>
        <w:t>The truth labels are the seven anatomical regions given above.</w:t>
      </w:r>
    </w:p>
    <w:p w14:paraId="04A3A54C" w14:textId="77777777" w:rsidR="00C57903" w:rsidRDefault="00701D86">
      <w:pPr>
        <w:pStyle w:val="BodyText"/>
      </w:pPr>
      <w:r>
        <w:t>The leave-one-out procedure is as follows:</w:t>
      </w:r>
    </w:p>
    <w:p w14:paraId="15090A43" w14:textId="77777777" w:rsidR="00C57903" w:rsidRDefault="00701D86">
      <w:pPr>
        <w:pStyle w:val="Compact"/>
        <w:numPr>
          <w:ilvl w:val="0"/>
          <w:numId w:val="4"/>
        </w:numPr>
      </w:pPr>
      <w:r>
        <w:t>Create Stage 1 feature images for all 24 subjects.</w:t>
      </w:r>
    </w:p>
    <w:p w14:paraId="16DB61EB" w14:textId="77777777" w:rsidR="00C57903" w:rsidRDefault="00701D86">
      <w:pPr>
        <w:pStyle w:val="Compact"/>
        <w:numPr>
          <w:ilvl w:val="0"/>
          <w:numId w:val="4"/>
        </w:numPr>
      </w:pPr>
      <w:r>
        <w:t>For each of the 24 subjects:</w:t>
      </w:r>
    </w:p>
    <w:p w14:paraId="794822F9" w14:textId="77777777" w:rsidR="00C57903" w:rsidRDefault="00701D86">
      <w:pPr>
        <w:pStyle w:val="Compact"/>
        <w:numPr>
          <w:ilvl w:val="1"/>
          <w:numId w:val="5"/>
        </w:numPr>
      </w:pPr>
      <w:r>
        <w:t>sequester the current subject and corresponding feature images.</w:t>
      </w:r>
    </w:p>
    <w:p w14:paraId="5F72A9E9" w14:textId="77777777" w:rsidR="00C57903" w:rsidRDefault="00701D86">
      <w:pPr>
        <w:pStyle w:val="Compact"/>
        <w:numPr>
          <w:ilvl w:val="1"/>
          <w:numId w:val="5"/>
        </w:numPr>
      </w:pPr>
      <w:r>
        <w:t>construct the Stage 1 random forest model from the remaining 23 subjects.</w:t>
      </w:r>
    </w:p>
    <w:p w14:paraId="4CED286F" w14:textId="77777777" w:rsidR="00C57903" w:rsidRDefault="00701D86">
      <w:pPr>
        <w:pStyle w:val="Compact"/>
        <w:numPr>
          <w:ilvl w:val="1"/>
          <w:numId w:val="5"/>
        </w:numPr>
      </w:pPr>
      <w:r>
        <w:t>apply the Stage 1 random forest model to the feature images of the 23 training subjects.</w:t>
      </w:r>
    </w:p>
    <w:p w14:paraId="41350D88" w14:textId="77777777" w:rsidR="00C57903" w:rsidRDefault="00701D86">
      <w:pPr>
        <w:pStyle w:val="Compact"/>
        <w:numPr>
          <w:ilvl w:val="1"/>
          <w:numId w:val="5"/>
        </w:numPr>
      </w:pPr>
      <w:r>
        <w:t>the previous step produces the Stage 1 voting maps for all seven labels.</w:t>
      </w:r>
    </w:p>
    <w:p w14:paraId="2B54E0C4" w14:textId="77777777" w:rsidR="00C57903" w:rsidRDefault="00701D86">
      <w:pPr>
        <w:pStyle w:val="Compact"/>
        <w:numPr>
          <w:ilvl w:val="1"/>
          <w:numId w:val="5"/>
        </w:numPr>
      </w:pPr>
      <w:r>
        <w:t>for each of the 23 subjects, perform a Bayesian-based segmentation with an MRF spatial prior using the seven voting maps are used as additional tissue priors.</w:t>
      </w:r>
    </w:p>
    <w:p w14:paraId="723F882E" w14:textId="77777777" w:rsidR="00C57903" w:rsidRDefault="00701D86">
      <w:pPr>
        <w:pStyle w:val="Compact"/>
        <w:numPr>
          <w:ilvl w:val="1"/>
          <w:numId w:val="5"/>
        </w:numPr>
      </w:pPr>
      <w:r>
        <w:t>construct the Stage 2 random forest model from all the Stage 1 feature images, seven voting maps, and seven posterior probability maps from the previous step.</w:t>
      </w:r>
    </w:p>
    <w:p w14:paraId="0A5849C5" w14:textId="77777777" w:rsidR="00C57903" w:rsidRDefault="00701D86">
      <w:pPr>
        <w:pStyle w:val="Compact"/>
        <w:numPr>
          <w:ilvl w:val="1"/>
          <w:numId w:val="5"/>
        </w:numPr>
      </w:pPr>
      <w:r>
        <w:t>send the sequestered subject through the random forest models for both stages.</w:t>
      </w:r>
    </w:p>
    <w:p w14:paraId="7812C42F" w14:textId="77777777" w:rsidR="00C57903" w:rsidRDefault="00701D86">
      <w:pPr>
        <w:pStyle w:val="Compact"/>
        <w:numPr>
          <w:ilvl w:val="1"/>
          <w:numId w:val="5"/>
        </w:numPr>
      </w:pPr>
      <w:r>
        <w:t xml:space="preserve">compare the final results with the manually-defined white matter </w:t>
      </w:r>
      <w:proofErr w:type="spellStart"/>
      <w:r>
        <w:t>hyperintensity</w:t>
      </w:r>
      <w:proofErr w:type="spellEnd"/>
      <w:r>
        <w:t xml:space="preserve"> regions.</w:t>
      </w:r>
    </w:p>
    <w:p w14:paraId="02FD3311" w14:textId="77777777" w:rsidR="00C57903" w:rsidRDefault="00701D86">
      <w:pPr>
        <w:pStyle w:val="Heading1"/>
      </w:pPr>
      <w:bookmarkStart w:id="45" w:name="results"/>
      <w:bookmarkEnd w:id="45"/>
      <w:r>
        <w:t>Results</w:t>
      </w:r>
    </w:p>
    <w:p w14:paraId="469CCD8B" w14:textId="77777777" w:rsidR="00C57903" w:rsidRDefault="00701D86">
      <w:pPr>
        <w:pStyle w:val="Heading2"/>
      </w:pPr>
      <w:bookmarkStart w:id="46" w:name="ranking-feature-importance"/>
      <w:bookmarkEnd w:id="46"/>
      <w:r>
        <w:t>Ranking feature importance</w:t>
      </w:r>
    </w:p>
    <w:p w14:paraId="08863A73" w14:textId="6833E02A" w:rsidR="00C57903" w:rsidRDefault="00701D86">
      <w:pPr>
        <w:pStyle w:val="FirstParagraph"/>
      </w:pPr>
      <w:r>
        <w:t xml:space="preserve">After performing the leave-one-out evaluation described at the end of the previous section, we calculated the feature values for each of the 24 subjects </w:t>
      </w:r>
      <m:oMath>
        <m:r>
          <w:rPr>
            <w:rFonts w:ascii="Cambria Math" w:hAnsi="Cambria Math"/>
          </w:rPr>
          <m:t>×</m:t>
        </m:r>
      </m:oMath>
      <w:r>
        <w:t xml:space="preserve"> 2 </w:t>
      </w:r>
      <w:commentRangeStart w:id="47"/>
      <w:r>
        <w:t>models</w:t>
      </w:r>
      <w:commentRangeEnd w:id="47"/>
      <w:r w:rsidR="00994487">
        <w:rPr>
          <w:rStyle w:val="CommentReference"/>
        </w:rPr>
        <w:commentReference w:id="47"/>
      </w:r>
      <w:r>
        <w:t xml:space="preserve"> per subject </w:t>
      </w:r>
      <m:oMath>
        <m:r>
          <w:rPr>
            <w:rFonts w:ascii="Cambria Math" w:hAnsi="Cambria Math"/>
          </w:rPr>
          <m:t>=48</m:t>
        </m:r>
      </m:oMath>
      <w:r>
        <w:t xml:space="preserve"> total models. This measure (per feature, per model) is calculated during the out-of-bag phase of the random forest model construction and quantifies the decrease in prediction accuracy from omitting the specified feature. In other words, this quantity helps determine the importance of a particular feature and, although we save such efforts for future work, this information provides us with guidance for future feature pruning and/or additions.</w:t>
      </w:r>
    </w:p>
    <w:p w14:paraId="207CF5F1" w14:textId="77777777" w:rsidR="00C57903" w:rsidRDefault="00701D86">
      <w:pPr>
        <w:pStyle w:val="FigurewithCaption"/>
      </w:pPr>
      <w:commentRangeStart w:id="48"/>
      <w:r>
        <w:rPr>
          <w:noProof/>
        </w:rPr>
        <w:drawing>
          <wp:inline distT="0" distB="0" distL="0" distR="0" wp14:anchorId="22F04C89" wp14:editId="77B4EA6D">
            <wp:extent cx="5334000" cy="56673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averageLeaveOneOut.png"/>
                    <pic:cNvPicPr>
                      <a:picLocks noChangeAspect="1" noChangeArrowheads="1"/>
                    </pic:cNvPicPr>
                  </pic:nvPicPr>
                  <pic:blipFill>
                    <a:blip r:embed="rId12"/>
                    <a:stretch>
                      <a:fillRect/>
                    </a:stretch>
                  </pic:blipFill>
                  <pic:spPr bwMode="auto">
                    <a:xfrm>
                      <a:off x="0" y="0"/>
                      <a:ext cx="5334000" cy="5667375"/>
                    </a:xfrm>
                    <a:prstGeom prst="rect">
                      <a:avLst/>
                    </a:prstGeom>
                    <a:noFill/>
                    <a:ln w="9525">
                      <a:noFill/>
                      <a:headEnd/>
                      <a:tailEnd/>
                    </a:ln>
                  </pic:spPr>
                </pic:pic>
              </a:graphicData>
            </a:graphic>
          </wp:inline>
        </w:drawing>
      </w:r>
      <w:commentRangeEnd w:id="48"/>
      <w:r w:rsidR="00994487">
        <w:rPr>
          <w:rStyle w:val="CommentReference"/>
        </w:rPr>
        <w:commentReference w:id="48"/>
      </w:r>
    </w:p>
    <w:p w14:paraId="74F3DFCF" w14:textId="57869E62" w:rsidR="00C57903" w:rsidRDefault="004C6E4F">
      <w:pPr>
        <w:pStyle w:val="ImageCaption"/>
      </w:pPr>
      <w:commentRangeStart w:id="49"/>
      <w:r>
        <w:t>Figure 4</w:t>
      </w:r>
      <w:commentRangeEnd w:id="49"/>
      <w:r w:rsidR="0013509A">
        <w:rPr>
          <w:rStyle w:val="CommentReference"/>
          <w:i w:val="0"/>
        </w:rPr>
        <w:commentReference w:id="49"/>
      </w:r>
      <w:r>
        <w:t xml:space="preserve">: </w:t>
      </w:r>
      <w:r w:rsidR="00701D86">
        <w:t xml:space="preserve">Average plots generated from the creation of all 24 random forest models for both Stage 1 and Stage 2 during the leave-one-out evaluation. These plots are useful in providing a quantitative assessment of the predictive importance of each feature. The horizontal error bars provide the </w:t>
      </w:r>
      <m:oMath>
        <m:sSup>
          <m:sSupPr>
            <m:ctrlPr>
              <w:ins w:id="50" w:author="ewilde" w:date="2016-02-03T10:48:00Z">
                <w:rPr>
                  <w:rFonts w:ascii="Cambria Math" w:hAnsi="Cambria Math"/>
                </w:rPr>
              </w:ins>
            </m:ctrlPr>
          </m:sSupPr>
          <m:e>
            <m:r>
              <w:rPr>
                <w:rFonts w:ascii="Cambria Math" w:hAnsi="Cambria Math"/>
              </w:rPr>
              <m:t>95</m:t>
            </m:r>
          </m:e>
          <m:sup>
            <m:r>
              <w:rPr>
                <w:rFonts w:ascii="Cambria Math" w:hAnsi="Cambria Math"/>
              </w:rPr>
              <m:t>th</m:t>
            </m:r>
          </m:sup>
        </m:sSup>
      </m:oMath>
      <w:r w:rsidR="00701D86">
        <w:t xml:space="preserve"> percentile (i.e., </w:t>
      </w:r>
      <m:oMath>
        <m:r>
          <w:rPr>
            <w:rFonts w:ascii="Cambria Math" w:hAnsi="Cambria Math"/>
          </w:rPr>
          <m:t>1.96×σ</m:t>
        </m:r>
      </m:oMath>
      <w:r w:rsidR="00701D86">
        <w:t>) and illustrate the stability of the feature importance across the leave-one-out models.</w:t>
      </w:r>
    </w:p>
    <w:p w14:paraId="4ADE106B" w14:textId="77777777" w:rsidR="00C57903" w:rsidRDefault="00701D86">
      <w:pPr>
        <w:pStyle w:val="BodyText"/>
      </w:pPr>
      <w:r>
        <w:t xml:space="preserve">The resulting rankings for both Stages are given in Figure 4 where the values for the separate stages are averaged over the entire corresponding model set. In addition, we track the variance for each feature over all models to illustrate the stability of the chosen features during the evaluation. This latter information is illustrated as horizontal errors bars providing the </w:t>
      </w:r>
      <m:oMath>
        <m:sSup>
          <m:sSupPr>
            <m:ctrlPr>
              <w:ins w:id="51" w:author="ewilde" w:date="2016-02-03T10:48:00Z">
                <w:rPr>
                  <w:rFonts w:ascii="Cambria Math" w:hAnsi="Cambria Math"/>
                </w:rPr>
              </w:ins>
            </m:ctrlPr>
          </m:sSupPr>
          <m:e>
            <m:r>
              <w:rPr>
                <w:rFonts w:ascii="Cambria Math" w:hAnsi="Cambria Math"/>
              </w:rPr>
              <m:t>95</m:t>
            </m:r>
          </m:e>
          <m:sup>
            <m:r>
              <w:rPr>
                <w:rFonts w:ascii="Cambria Math" w:hAnsi="Cambria Math"/>
              </w:rPr>
              <m:t>th</m:t>
            </m:r>
          </m:sup>
        </m:sSup>
      </m:oMath>
      <w:r>
        <w:t xml:space="preserve"> percentile (</w:t>
      </w:r>
      <w:commentRangeStart w:id="52"/>
      <w:r>
        <w:t xml:space="preserve">i.e., </w:t>
      </w:r>
      <m:oMath>
        <m:r>
          <w:rPr>
            <w:rFonts w:ascii="Cambria Math" w:hAnsi="Cambria Math"/>
          </w:rPr>
          <m:t>1.96×σ</m:t>
        </m:r>
      </m:oMath>
      <w:r>
        <w:t xml:space="preserve">). </w:t>
      </w:r>
      <w:commentRangeEnd w:id="52"/>
      <w:r w:rsidR="0013509A">
        <w:rPr>
          <w:rStyle w:val="CommentReference"/>
        </w:rPr>
        <w:commentReference w:id="52"/>
      </w:r>
      <w:r>
        <w:t>Note that the reader can cross reference Table 1 for identifying corresponding feature types and names.</w:t>
      </w:r>
    </w:p>
    <w:p w14:paraId="4428BB67" w14:textId="77777777" w:rsidR="00C57903" w:rsidRDefault="00701D86">
      <w:pPr>
        <w:pStyle w:val="BodyText"/>
      </w:pPr>
      <w:r>
        <w:t xml:space="preserve">One can also use these measurements as a type of sanity check. For example, from the Stage 1 plot, one can see that the </w:t>
      </w:r>
      <w:del w:id="53" w:author="Andy Mayer" w:date="2016-02-03T22:41:00Z">
        <w:r w:rsidDel="004C6E4F">
          <w:delText xml:space="preserve"> </w:delText>
        </w:r>
      </w:del>
      <w:r>
        <w:t>values for the location indices in the anterior-posterior direction (i.</w:t>
      </w:r>
      <w:commentRangeStart w:id="54"/>
      <w:r>
        <w:t>e</w:t>
      </w:r>
      <w:commentRangeEnd w:id="54"/>
      <w:r w:rsidR="00187DB0">
        <w:rPr>
          <w:rStyle w:val="CommentReference"/>
        </w:rPr>
        <w:commentReference w:id="54"/>
      </w:r>
      <w:proofErr w:type="gramStart"/>
      <w:r>
        <w:t>.,</w:t>
      </w:r>
      <w:proofErr w:type="gramEnd"/>
      <w:r>
        <w:t xml:space="preserve"> ) are greater than those for either the inferior-superior (i.e., ) or the left-right (i.e., ) directions in the space of the symmetric template</w:t>
      </w:r>
      <w:commentRangeStart w:id="55"/>
      <w:r>
        <w:t xml:space="preserve">. </w:t>
      </w:r>
      <w:commentRangeStart w:id="56"/>
      <w:r>
        <w:t xml:space="preserve">This is intuitive since, as discussed previously, manifestation of TBI white matter </w:t>
      </w:r>
      <w:proofErr w:type="spellStart"/>
      <w:r>
        <w:t>hyperintensities</w:t>
      </w:r>
      <w:proofErr w:type="spellEnd"/>
      <w:r>
        <w:t xml:space="preserve"> can often be confused with higher intensities at the periventricular caps in normal subjects [32] </w:t>
      </w:r>
      <w:commentRangeEnd w:id="55"/>
      <w:r w:rsidR="0013509A">
        <w:rPr>
          <w:rStyle w:val="CommentReference"/>
        </w:rPr>
        <w:commentReference w:id="55"/>
      </w:r>
      <w:r>
        <w:t xml:space="preserve">whereas there does not seem to be contralateral bias in manifestation of white matter </w:t>
      </w:r>
      <w:proofErr w:type="spellStart"/>
      <w:r>
        <w:t>hyperintensities</w:t>
      </w:r>
      <w:proofErr w:type="spellEnd"/>
      <w:r>
        <w:t xml:space="preserve"> in </w:t>
      </w:r>
      <w:commentRangeStart w:id="57"/>
      <w:r>
        <w:t>TBI</w:t>
      </w:r>
      <w:commentRangeEnd w:id="57"/>
      <w:r w:rsidR="001B4E7B">
        <w:rPr>
          <w:rStyle w:val="CommentReference"/>
        </w:rPr>
        <w:commentReference w:id="57"/>
      </w:r>
      <w:r>
        <w:t>.</w:t>
      </w:r>
      <w:commentRangeEnd w:id="56"/>
      <w:r w:rsidR="004C6E4F">
        <w:rPr>
          <w:rStyle w:val="CommentReference"/>
        </w:rPr>
        <w:commentReference w:id="56"/>
      </w:r>
    </w:p>
    <w:p w14:paraId="69AA32C9" w14:textId="77777777" w:rsidR="00C57903" w:rsidRDefault="00701D86">
      <w:pPr>
        <w:pStyle w:val="BodyText"/>
      </w:pPr>
      <w:r>
        <w:t xml:space="preserve">Additionally, it is interesting to note some of the other top performing features for Stage 1. </w:t>
      </w:r>
      <w:commentRangeStart w:id="58"/>
      <w:r>
        <w:t xml:space="preserve">The contralateral difference FLAIR image is highly discriminative over the set of evaluation random forest models. </w:t>
      </w:r>
      <w:commentRangeEnd w:id="58"/>
      <w:r w:rsidR="0013509A">
        <w:rPr>
          <w:rStyle w:val="CommentReference"/>
        </w:rPr>
        <w:commentReference w:id="58"/>
      </w:r>
      <w:r>
        <w:t xml:space="preserve">This accords with the known clinical relevance of FLAIR images for identifying white matter </w:t>
      </w:r>
      <w:proofErr w:type="spellStart"/>
      <w:r>
        <w:t>hyperintensities</w:t>
      </w:r>
      <w:proofErr w:type="spellEnd"/>
      <w:r>
        <w:t xml:space="preserve"> and the fact that such pathology does not manifest symmetrically in both hemispheres. Interestingly, the posterior maps for the deep gray matter are extremely important for accurate white matter </w:t>
      </w:r>
      <w:proofErr w:type="spellStart"/>
      <w:r>
        <w:t>hyperintensity</w:t>
      </w:r>
      <w:proofErr w:type="spellEnd"/>
      <w:r>
        <w:t xml:space="preserve"> segmentation. Perhaps the spatial specification of deep gray matter aids in the removal of false positives. Inspection of the bottom of the plots demonstrates the lack of discriminating features associated with the T1 image which is also well-known in the clinical literature.</w:t>
      </w:r>
    </w:p>
    <w:p w14:paraId="416B3717" w14:textId="77777777" w:rsidR="00C57903" w:rsidRDefault="00701D86">
      <w:pPr>
        <w:pStyle w:val="BodyText"/>
      </w:pPr>
      <w:r>
        <w:t xml:space="preserve">As described earlier, for Stage 2, we used the output random forest voting maps from Stage 1 as both features themselves and as priors for input to a Bayesian-based segmentation with an additional MRF spatial prior. In Figure 4, the voting maps are labeled as </w:t>
      </w:r>
      <w:commentRangeStart w:id="59"/>
      <w:r>
        <w:t>""</w:t>
      </w:r>
      <w:commentRangeEnd w:id="59"/>
      <w:r w:rsidR="004C6E4F">
        <w:rPr>
          <w:rStyle w:val="CommentReference"/>
        </w:rPr>
        <w:commentReference w:id="59"/>
      </w:r>
      <w:r>
        <w:t xml:space="preserve"> where the final numeral is associated with the brain parenchymal labeling given previously. Similarly, the additional RF prior segmentation feature probability maps are labeled as "". The Stage 2 feature importance plot follows similar trends as that for Stage 1 with the T1 images not contributing much to the identification of white matter </w:t>
      </w:r>
      <w:proofErr w:type="spellStart"/>
      <w:r>
        <w:t>hyperintensity</w:t>
      </w:r>
      <w:proofErr w:type="spellEnd"/>
      <w:r>
        <w:t xml:space="preserve"> voxels. The initial voting maps from Stage 1 are extremely important with the top 3 being the estimated locations of the 1) gray matter, 2) white matter, and 3) white matter </w:t>
      </w:r>
      <w:proofErr w:type="spellStart"/>
      <w:r>
        <w:t>hyperintensities</w:t>
      </w:r>
      <w:proofErr w:type="spellEnd"/>
      <w:r>
        <w:t>. Since these tissue type can be conflated based on intensity alone it is intuitive that such features would be important.</w:t>
      </w:r>
    </w:p>
    <w:p w14:paraId="492D40AD" w14:textId="77777777" w:rsidR="00C57903" w:rsidRDefault="00701D86">
      <w:pPr>
        <w:pStyle w:val="Heading2"/>
      </w:pPr>
      <w:bookmarkStart w:id="60" w:name="white-matter-hyperintensity-segmentation"/>
      <w:bookmarkEnd w:id="60"/>
      <w:r>
        <w:t xml:space="preserve">White matter </w:t>
      </w:r>
      <w:proofErr w:type="spellStart"/>
      <w:r>
        <w:t>hyperintensity</w:t>
      </w:r>
      <w:proofErr w:type="spellEnd"/>
      <w:r>
        <w:t xml:space="preserve"> segmentation evaluation</w:t>
      </w:r>
    </w:p>
    <w:p w14:paraId="68170616" w14:textId="0AA3D302" w:rsidR="00C57903" w:rsidRDefault="00701D86">
      <w:pPr>
        <w:pStyle w:val="FirstParagraph"/>
      </w:pPr>
      <w:r>
        <w:t xml:space="preserve">In Figure 5 are the segmentation comparisons derived from manual segmentations of the same data. Despite the large variability characteristic with manual </w:t>
      </w:r>
      <w:proofErr w:type="spellStart"/>
      <w:r>
        <w:t>labelings</w:t>
      </w:r>
      <w:proofErr w:type="spellEnd"/>
      <w:r>
        <w:t xml:space="preserve"> in related fields [45, 47, </w:t>
      </w:r>
      <w:commentRangeStart w:id="61"/>
      <w:r>
        <w:t>48</w:t>
      </w:r>
      <w:commentRangeEnd w:id="61"/>
      <w:r w:rsidR="008D0245">
        <w:rPr>
          <w:rStyle w:val="CommentReference"/>
        </w:rPr>
        <w:commentReference w:id="61"/>
      </w:r>
      <w:r>
        <w:t xml:space="preserve">], such </w:t>
      </w:r>
      <w:proofErr w:type="spellStart"/>
      <w:r>
        <w:t>labelings</w:t>
      </w:r>
      <w:proofErr w:type="spellEnd"/>
      <w:r>
        <w:t xml:space="preserve"> are characteristic of current clinical practices and the methodology proposed herein is readily adapted to refinements in training data. On the left of Figure 5 are the improvement</w:t>
      </w:r>
      <w:r w:rsidR="001B4E7B">
        <w:t>s</w:t>
      </w:r>
      <w:r>
        <w:t xml:space="preserve"> in </w:t>
      </w:r>
      <w:commentRangeStart w:id="62"/>
      <w:r>
        <w:t xml:space="preserve">Dice values </w:t>
      </w:r>
      <w:commentRangeEnd w:id="62"/>
      <w:r w:rsidR="0013509A">
        <w:rPr>
          <w:rStyle w:val="CommentReference"/>
        </w:rPr>
        <w:commentReference w:id="62"/>
      </w:r>
      <w:r>
        <w:t xml:space="preserve">over all white matter </w:t>
      </w:r>
      <w:proofErr w:type="spellStart"/>
      <w:r>
        <w:t>hyperintensities</w:t>
      </w:r>
      <w:proofErr w:type="spellEnd"/>
      <w:r>
        <w:t xml:space="preserve"> when comparing the segmentations between the two stages. Performing the second round of supervised learning improves Dice values. One can also note from the right side of Figure 5 that the total lesion load volume illustrates a few subjects that are severe outliers in terms of the number of false positives. The second </w:t>
      </w:r>
      <w:r w:rsidR="008D0245">
        <w:t xml:space="preserve">stage </w:t>
      </w:r>
      <w:r>
        <w:t>helps to correct th</w:t>
      </w:r>
      <w:r w:rsidR="008D0245">
        <w:t>e</w:t>
      </w:r>
      <w:r>
        <w:t>s</w:t>
      </w:r>
      <w:r w:rsidR="008D0245">
        <w:t>e</w:t>
      </w:r>
      <w:r>
        <w:t xml:space="preserve"> issue</w:t>
      </w:r>
      <w:r w:rsidR="008D0245">
        <w:t>s</w:t>
      </w:r>
      <w:r>
        <w:t>.</w:t>
      </w:r>
    </w:p>
    <w:p w14:paraId="565160A5" w14:textId="77777777" w:rsidR="00C57903" w:rsidRDefault="00701D86">
      <w:pPr>
        <w:pStyle w:val="FigurewithCaption"/>
      </w:pPr>
      <w:r>
        <w:rPr>
          <w:noProof/>
        </w:rPr>
        <w:drawing>
          <wp:inline distT="0" distB="0" distL="0" distR="0" wp14:anchorId="72923C73" wp14:editId="6F25F47F">
            <wp:extent cx="5334000" cy="2667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llvAndDice.png"/>
                    <pic:cNvPicPr>
                      <a:picLocks noChangeAspect="1" noChangeArrowheads="1"/>
                    </pic:cNvPicPr>
                  </pic:nvPicPr>
                  <pic:blipFill>
                    <a:blip r:embed="rId13"/>
                    <a:stretch>
                      <a:fillRect/>
                    </a:stretch>
                  </pic:blipFill>
                  <pic:spPr bwMode="auto">
                    <a:xfrm>
                      <a:off x="0" y="0"/>
                      <a:ext cx="5334000" cy="2667000"/>
                    </a:xfrm>
                    <a:prstGeom prst="rect">
                      <a:avLst/>
                    </a:prstGeom>
                    <a:noFill/>
                    <a:ln w="9525">
                      <a:noFill/>
                      <a:headEnd/>
                      <a:tailEnd/>
                    </a:ln>
                  </pic:spPr>
                </pic:pic>
              </a:graphicData>
            </a:graphic>
          </wp:inline>
        </w:drawing>
      </w:r>
    </w:p>
    <w:p w14:paraId="0AF56DF1" w14:textId="77777777" w:rsidR="00C57903" w:rsidRDefault="008D0245">
      <w:pPr>
        <w:pStyle w:val="ImageCaption"/>
      </w:pPr>
      <w:ins w:id="63" w:author="Andy Mayer" w:date="2016-02-03T22:52:00Z">
        <w:r>
          <w:t xml:space="preserve">Figure 5: </w:t>
        </w:r>
      </w:ins>
      <w:r w:rsidR="00701D86">
        <w:t xml:space="preserve">Comparison with manual delineation of white matter </w:t>
      </w:r>
      <w:commentRangeStart w:id="64"/>
      <w:proofErr w:type="spellStart"/>
      <w:r w:rsidR="00701D86">
        <w:t>hyperintensities</w:t>
      </w:r>
      <w:commentRangeEnd w:id="64"/>
      <w:proofErr w:type="spellEnd"/>
      <w:r w:rsidR="00CA2D4D">
        <w:rPr>
          <w:rStyle w:val="CommentReference"/>
          <w:i w:val="0"/>
        </w:rPr>
        <w:commentReference w:id="64"/>
      </w:r>
      <w:r w:rsidR="00701D86">
        <w:t>. On the left are the calculate</w:t>
      </w:r>
      <w:ins w:id="65" w:author="Andy Mayer" w:date="2016-02-03T22:52:00Z">
        <w:r>
          <w:t>d</w:t>
        </w:r>
      </w:ins>
      <w:r w:rsidR="00701D86">
        <w:t xml:space="preserve"> Dice values over all white matter </w:t>
      </w:r>
      <w:proofErr w:type="spellStart"/>
      <w:r w:rsidR="00701D86">
        <w:t>hyperintensities</w:t>
      </w:r>
      <w:proofErr w:type="spellEnd"/>
      <w:r w:rsidR="00701D86">
        <w:t xml:space="preserve">. Note the improvement in the Dice metric from the employment of the Stage 2 component of the processing pipeline. (Right) Similar results can be seen by comparing the total lesion load volume between manual and automated detection strategies. Although some outliers are found after the Stage 2 processing in a couple subjects, the number of outliers caused by </w:t>
      </w:r>
      <w:commentRangeStart w:id="66"/>
      <w:r w:rsidR="00701D86">
        <w:t xml:space="preserve">false positives is significantly </w:t>
      </w:r>
      <w:commentRangeEnd w:id="66"/>
      <w:r w:rsidR="00787B63">
        <w:rPr>
          <w:rStyle w:val="CommentReference"/>
          <w:i w:val="0"/>
        </w:rPr>
        <w:commentReference w:id="66"/>
      </w:r>
      <w:r w:rsidR="00701D86">
        <w:t>with the second stage processing.</w:t>
      </w:r>
    </w:p>
    <w:p w14:paraId="04875B6B" w14:textId="77777777" w:rsidR="00C57903" w:rsidRDefault="00701D86">
      <w:pPr>
        <w:pStyle w:val="Heading1"/>
      </w:pPr>
      <w:bookmarkStart w:id="67" w:name="discussion"/>
      <w:bookmarkEnd w:id="67"/>
      <w:r>
        <w:t>Discussion</w:t>
      </w:r>
    </w:p>
    <w:p w14:paraId="57CAD96F" w14:textId="5643F5EC" w:rsidR="00C57903" w:rsidRDefault="00701D86">
      <w:pPr>
        <w:pStyle w:val="FirstParagraph"/>
      </w:pPr>
      <w:r>
        <w:t xml:space="preserve">The current communication describes a supervised statistical learning methodology for identifying WHMs within multimodal MR brain imaging. This effort utilized information acquired from the manual segmentation of WMHs from FLAIR images to help build two-stage ensembles of decision trees for the automated identification of these lesions. Although only a single expert was used to produce the manual </w:t>
      </w:r>
      <w:proofErr w:type="spellStart"/>
      <w:r>
        <w:t>labelings</w:t>
      </w:r>
      <w:proofErr w:type="spellEnd"/>
      <w:r>
        <w:t xml:space="preserve">, our intent is to further refine the proposed paradigm by crowdsourcing with feedback from other experts who interact with both the data and methodology. Also, we recognize that only a single site was used for evaluating the proposed framework. </w:t>
      </w:r>
    </w:p>
    <w:p w14:paraId="1C044EB1" w14:textId="77777777" w:rsidR="00C57903" w:rsidRDefault="00701D86">
      <w:pPr>
        <w:pStyle w:val="BodyText"/>
      </w:pPr>
      <w:r>
        <w:t xml:space="preserve">As far as we know, this is the first report utilizing a novel random forest approach to identify WMHs in a cohort of </w:t>
      </w:r>
      <w:commentRangeStart w:id="68"/>
      <w:r>
        <w:t>TBI</w:t>
      </w:r>
      <w:commentRangeEnd w:id="68"/>
      <w:r w:rsidR="00CA2D4D">
        <w:rPr>
          <w:rStyle w:val="CommentReference"/>
        </w:rPr>
        <w:commentReference w:id="68"/>
      </w:r>
      <w:r>
        <w:t xml:space="preserve"> patients. TBI WMHs tend to be more difficult to segment than MS lesions as the former tend to be smaller</w:t>
      </w:r>
      <w:r w:rsidR="00873B8D">
        <w:t xml:space="preserve"> and less defined</w:t>
      </w:r>
      <w:r>
        <w:t xml:space="preserve"> with an overall </w:t>
      </w:r>
      <w:r w:rsidR="00873B8D">
        <w:t xml:space="preserve">lower </w:t>
      </w:r>
      <w:r>
        <w:t xml:space="preserve">lesion load. Also, enhancement protocols with the former tend to be less successful than with the latter. As mentioned previously, the work </w:t>
      </w:r>
      <w:r w:rsidR="00873B8D">
        <w:t xml:space="preserve">with </w:t>
      </w:r>
      <w:r>
        <w:t>MS lesion segmentation is extensive with a handful of techniques being publicly available. Our framework is also available as open-source as part of well-known neuroimaging tools which easily allows for additions/extensions but is also, as far as we know, the first random forest-based technique available for such application.</w:t>
      </w:r>
    </w:p>
    <w:p w14:paraId="6C4BAE32" w14:textId="77777777" w:rsidR="00C57903" w:rsidRDefault="00701D86">
      <w:pPr>
        <w:pStyle w:val="BodyText"/>
      </w:pPr>
      <w:r>
        <w:t xml:space="preserve">Two major meta-analyses of WMHs have been published covering the periods of 1966-2009 and 2010-2015, respectively. The earlier meta-analysis covered 53 longitudinal studies that included samples of high-risk populations, i.e., patients selected for a specific disease or condition such as hypertension, whereas other studies recruited samples of the general population. Longitudinal studies of samples representative of the general population are more relevant to the focus of the present paper. </w:t>
      </w:r>
      <w:proofErr w:type="spellStart"/>
      <w:r>
        <w:t>Debette</w:t>
      </w:r>
      <w:proofErr w:type="spellEnd"/>
      <w:r>
        <w:t xml:space="preserve"> &amp; Markus [9] found that the presence of WMHs was related to subsequent cognitive decline, a higher risk of developing dementia, stroke, and of mortality. Lesion volume at baseline was also predictive of cognitive decline. Limitations of this meta-analysis include heterogeneity in the method of measuring WMHs; some studies used automated volumetric measurement, whereas others used a visual rating scale. The studies analyzed by </w:t>
      </w:r>
      <w:proofErr w:type="spellStart"/>
      <w:r>
        <w:t>Debette</w:t>
      </w:r>
      <w:proofErr w:type="spellEnd"/>
      <w:r>
        <w:t xml:space="preserve"> &amp; Markus were limited to the occurrence of one of the aforementioned conditions which they analyzed by hazard ratios.</w:t>
      </w:r>
    </w:p>
    <w:p w14:paraId="2E66A276" w14:textId="77777777" w:rsidR="005148CD" w:rsidRDefault="00701D86">
      <w:pPr>
        <w:pStyle w:val="BodyText"/>
      </w:pPr>
      <w:r>
        <w:t xml:space="preserve">A recent meta-analysis by </w:t>
      </w:r>
      <w:proofErr w:type="spellStart"/>
      <w:r>
        <w:t>Kloppenborg</w:t>
      </w:r>
      <w:proofErr w:type="spellEnd"/>
      <w:r>
        <w:t xml:space="preserve"> et al. [10] of 23 cross-sectional studies reporting MRI and concurrent neuropsychological results in patients with heterogeneous diagnoses but without previously diagnosed cognitive impairment, found that WMHs were associated with cognitive deficit (</w:t>
      </w:r>
      <w:commentRangeStart w:id="69"/>
      <w:r>
        <w:t>effect size of -0.10</w:t>
      </w:r>
      <w:commentRangeEnd w:id="69"/>
      <w:r w:rsidR="00CA2D4D">
        <w:rPr>
          <w:rStyle w:val="CommentReference"/>
        </w:rPr>
        <w:commentReference w:id="69"/>
      </w:r>
      <w:r>
        <w:t xml:space="preserve">, 95% CI: -0.13 to -0.08) after controlling for age. These studies also differed in the metric used to measure the WMHs, including volume, % of total intracranial volume, and a visual rating score. The effect size for the association with cognitive deficit in these cross-sectional studies did not differ significantly across various cognitive domains or the method of measuring lesion volume. Among eight longitudinal studies analyzed by </w:t>
      </w:r>
      <w:proofErr w:type="spellStart"/>
      <w:r>
        <w:t>Kloppenborg</w:t>
      </w:r>
      <w:proofErr w:type="spellEnd"/>
      <w:r>
        <w:t xml:space="preserve"> et al that included a follow-up MRI and also controlled for age, the effect size for the association of progression in WMHs and cognitive impairment was -0.16 (95% CI:-0.27 to -0.09). This association was stronger for attention and executive function than for memory and processing speed. Although baseline WMHs were predictive of cognitive deficit at follow-up in the seven studies which did not repeat MRI, the effect size was smaller [-0.10 (95% CI: 0.13 to -0.05) than in the longitudinal studies that calculated progression in WMHs. In summary, progression of WMHs seen on repeat MRI has a stronger relation to cognitive deficit than concurrent imaging findings. These meta-analyses support the rationale for repeating an MRI in patients younger than 50 years whose initial scan shows WMHs. </w:t>
      </w:r>
    </w:p>
    <w:p w14:paraId="32734ABB" w14:textId="4BEC186B" w:rsidR="00C57903" w:rsidRDefault="00701D86">
      <w:pPr>
        <w:pStyle w:val="BodyText"/>
      </w:pPr>
      <w:r>
        <w:t xml:space="preserve">Despite the above-described associations between WMHs, cognitive decline, increased risk of developing dementia, and mortality, these lesions </w:t>
      </w:r>
      <w:r w:rsidR="00585A2C">
        <w:t xml:space="preserve">afford </w:t>
      </w:r>
      <w:r>
        <w:t xml:space="preserve">little </w:t>
      </w:r>
      <w:r w:rsidR="00585A2C">
        <w:t xml:space="preserve">diagnostic value </w:t>
      </w:r>
      <w:r>
        <w:t>in current clinical workflows</w:t>
      </w:r>
      <w:r w:rsidR="0013509A">
        <w:t xml:space="preserve"> even with its increased prevalence in individuals with TBI [1-6]</w:t>
      </w:r>
      <w:r>
        <w:t xml:space="preserve">. This likely reflects the impracticality of performing a detailed assessment of number, volume, and distribution within a qualitative </w:t>
      </w:r>
      <w:proofErr w:type="spellStart"/>
      <w:r>
        <w:t>neuroradiologist</w:t>
      </w:r>
      <w:proofErr w:type="spellEnd"/>
      <w:r>
        <w:t xml:space="preserve"> interpretation as well as the lack of correlative information on how the presence and distribution of these lesions may inform a diagnosis and prognosis in the appropriate clinical setting. To date, automated or semi-automated tools for the detection of WMHs</w:t>
      </w:r>
      <w:r w:rsidR="005148CD">
        <w:t xml:space="preserve"> in TBI</w:t>
      </w:r>
      <w:r>
        <w:t xml:space="preserve"> have lacked the specificity and efficiency for the mining of large-scale datasets to generate highly granular data on whether these lesions possess any true diagnostic or prognostic value in the setting of a specific disease process. The present communication describes a supervised statistical learning tool that is appropriate for the application to such large-scale datasets.</w:t>
      </w:r>
    </w:p>
    <w:p w14:paraId="0C06B4D0" w14:textId="6C342E36" w:rsidR="00C57903" w:rsidRDefault="00701D86">
      <w:pPr>
        <w:pStyle w:val="BodyText"/>
      </w:pPr>
      <w:r>
        <w:t>The currently described tool is just one example of how “</w:t>
      </w:r>
      <w:commentRangeStart w:id="70"/>
      <w:r w:rsidR="00585A2C">
        <w:t>supervised learning</w:t>
      </w:r>
      <w:commentRangeEnd w:id="70"/>
      <w:r w:rsidR="0013509A">
        <w:rPr>
          <w:rStyle w:val="CommentReference"/>
        </w:rPr>
        <w:commentReference w:id="70"/>
      </w:r>
      <w:r>
        <w:t xml:space="preserve">” algorithms might be applied to aid in the diagnosis of TBI and other disease processes through the specific identification of features predictive of a given disease state. It is an important demonstration of the potential power of these analytical approaches in the rapid but comprehensive mining of information from neuroimaging examinations. </w:t>
      </w:r>
      <w:r w:rsidR="008A542A">
        <w:t xml:space="preserve">Supervised </w:t>
      </w:r>
      <w:r>
        <w:t>learning algorithms are presently employed across a wide variety of settings for the rapid identification of predictive imaging features</w:t>
      </w:r>
      <w:r w:rsidR="005148CD">
        <w:t xml:space="preserve"> </w:t>
      </w:r>
      <w:r w:rsidR="00131FBF">
        <w:t>[</w:t>
      </w:r>
      <w:r w:rsidR="00131FBF">
        <w:rPr>
          <w:rFonts w:ascii="Arial" w:hAnsi="Arial" w:cs="Arial"/>
          <w:color w:val="454545"/>
          <w:sz w:val="22"/>
          <w:szCs w:val="22"/>
        </w:rPr>
        <w:t>25191215; 25993900; 25423647; 25320813]</w:t>
      </w:r>
      <w:r>
        <w:t>. Automobile manufacturers utilize these types of approaches to equip self-driving vehicles to recognize and respond to unique external surroundings through the identification of visual information sufficiently similar to previously assimilated training data</w:t>
      </w:r>
      <w:r w:rsidR="0046071B">
        <w:t xml:space="preserve"> (Hadsell et al, </w:t>
      </w:r>
      <w:proofErr w:type="spellStart"/>
      <w:r w:rsidR="0046071B">
        <w:t>Farabet</w:t>
      </w:r>
      <w:proofErr w:type="spellEnd"/>
      <w:r w:rsidR="0046071B">
        <w:t xml:space="preserve"> et al)</w:t>
      </w:r>
      <w:r>
        <w:t xml:space="preserve">. Similarly, in the context of the neuroimaging assessments, deep learning approaches may allow for the rapid identification of information predictive of disease state in an individual patient. These approaches </w:t>
      </w:r>
      <w:r w:rsidR="0046071B">
        <w:t xml:space="preserve">have </w:t>
      </w:r>
      <w:r>
        <w:t>be</w:t>
      </w:r>
      <w:r w:rsidR="0046071B">
        <w:t>en</w:t>
      </w:r>
      <w:r>
        <w:t xml:space="preserve"> applied to the </w:t>
      </w:r>
      <w:r w:rsidR="0046071B">
        <w:t xml:space="preserve">segmentation </w:t>
      </w:r>
      <w:r>
        <w:t xml:space="preserve">of macroscopically visible </w:t>
      </w:r>
      <w:r w:rsidR="0046071B">
        <w:t>structures [</w:t>
      </w:r>
      <w:r w:rsidR="0046071B">
        <w:rPr>
          <w:rFonts w:ascii="Arial" w:hAnsi="Arial" w:cs="Arial"/>
          <w:color w:val="454545"/>
          <w:sz w:val="22"/>
          <w:szCs w:val="22"/>
        </w:rPr>
        <w:t>25191215; 25993900; 25423647; 25320813]</w:t>
      </w:r>
      <w:r>
        <w:t xml:space="preserve">. Additionally, these approaches might be applied to the interrogation of imaging data in the individual patient with a primary quantitative output metrics to include sequences such as diffusion tensor imaging (DTI) and its variants, functional connectivity, perfusion weighted imaging, and cortical thickness assessments. At present, these </w:t>
      </w:r>
      <w:r w:rsidR="0046071B">
        <w:t xml:space="preserve">advanced neuroimaging </w:t>
      </w:r>
      <w:r>
        <w:t>sequences are confined to cohort-based research studies due to the lack of available analytical tools to assess the information in the setting of the individual patient</w:t>
      </w:r>
      <w:r w:rsidR="008A542A">
        <w:t xml:space="preserve"> [24931496]</w:t>
      </w:r>
      <w:r>
        <w:t xml:space="preserve">. Application of deep learning approaches in the context of data with primary quantitative outputs will require large scale normative and disease specific databases. </w:t>
      </w:r>
      <w:r w:rsidR="0046071B">
        <w:t>Building these large scale imaging libraries</w:t>
      </w:r>
      <w:r>
        <w:t xml:space="preserve"> is resource intensive and requires a multi-center approach with harmonized scanner</w:t>
      </w:r>
      <w:r w:rsidR="0046071B">
        <w:t>s</w:t>
      </w:r>
      <w:r>
        <w:t xml:space="preserve"> between sites and correlative non-imaging clinical data. Large scale TBI data is becoming increasingly available through activities such as the Chronic Effects of </w:t>
      </w:r>
      <w:proofErr w:type="spellStart"/>
      <w:r>
        <w:t>Neurotrauma</w:t>
      </w:r>
      <w:proofErr w:type="spellEnd"/>
      <w:r>
        <w:t xml:space="preserve"> Consortium (CENC), Transforming Research and Clinical Knowledge in TBI (TRACK-TBI), Collaborative European </w:t>
      </w:r>
      <w:proofErr w:type="spellStart"/>
      <w:r>
        <w:t>Neurotrauma</w:t>
      </w:r>
      <w:proofErr w:type="spellEnd"/>
      <w:r>
        <w:t xml:space="preserve"> Effectiveness Research in TBI (CENTER-TBI), Department of Defense Alzheimer’s Disease Neuroimaging Initiative (DOD-ADNI), and other data being consolidated through FITBIR. In concert with any available high quality normative neuroimaging data, deep learning algorithms may be well positioned to help transform how neuroimaging is interpreted for the clinical management of patients with this disease process.</w:t>
      </w:r>
    </w:p>
    <w:p w14:paraId="785350F9" w14:textId="77777777" w:rsidR="00C57903" w:rsidRDefault="00C57903">
      <w:pPr>
        <w:pStyle w:val="BodyText"/>
      </w:pPr>
    </w:p>
    <w:p w14:paraId="2F565040" w14:textId="77777777" w:rsidR="00C57903" w:rsidRDefault="00701D86">
      <w:pPr>
        <w:pStyle w:val="Heading1"/>
      </w:pPr>
      <w:bookmarkStart w:id="71" w:name="references"/>
      <w:bookmarkEnd w:id="71"/>
      <w:r>
        <w:t>References</w:t>
      </w:r>
    </w:p>
    <w:p w14:paraId="1D518164" w14:textId="77777777" w:rsidR="00C57903" w:rsidRDefault="00701D86">
      <w:pPr>
        <w:pStyle w:val="Bibliography"/>
      </w:pPr>
      <w:r>
        <w:t xml:space="preserve">1. Bigler, E. D., </w:t>
      </w:r>
      <w:proofErr w:type="spellStart"/>
      <w:r>
        <w:t>Abildskov</w:t>
      </w:r>
      <w:proofErr w:type="spellEnd"/>
      <w:r>
        <w:t xml:space="preserve">, T. J., Petrie, J., Farrer, T. J., Dennis, M., </w:t>
      </w:r>
      <w:proofErr w:type="spellStart"/>
      <w:r>
        <w:t>Simic</w:t>
      </w:r>
      <w:proofErr w:type="spellEnd"/>
      <w:r>
        <w:t xml:space="preserve">, N., Taylor, H. G., Rubin, K. H., </w:t>
      </w:r>
      <w:proofErr w:type="spellStart"/>
      <w:r>
        <w:t>Vannatta</w:t>
      </w:r>
      <w:proofErr w:type="spellEnd"/>
      <w:r>
        <w:t xml:space="preserve">, K., Gerhardt, C. A., </w:t>
      </w:r>
      <w:proofErr w:type="spellStart"/>
      <w:r>
        <w:t>Stancin</w:t>
      </w:r>
      <w:proofErr w:type="spellEnd"/>
      <w:r>
        <w:t>, T., and Owen Yeates, K. “</w:t>
      </w:r>
      <w:r>
        <w:rPr>
          <w:b/>
        </w:rPr>
        <w:t>Heterogeneity of Brain Lesions in Pediatric Traumatic Brain Injury</w:t>
      </w:r>
      <w:r>
        <w:t xml:space="preserve">” </w:t>
      </w:r>
      <w:r>
        <w:rPr>
          <w:i/>
        </w:rPr>
        <w:t>Neuropsychology</w:t>
      </w:r>
      <w:r>
        <w:t xml:space="preserve"> 27, no. 4 (2013): 438–51. doi:</w:t>
      </w:r>
      <w:hyperlink r:id="rId14">
        <w:r>
          <w:rPr>
            <w:rStyle w:val="Hyperlink"/>
          </w:rPr>
          <w:t>10.1037/a0032837</w:t>
        </w:r>
      </w:hyperlink>
    </w:p>
    <w:p w14:paraId="5ADDA082" w14:textId="77777777" w:rsidR="00C57903" w:rsidRDefault="00701D86">
      <w:pPr>
        <w:pStyle w:val="Bibliography"/>
      </w:pPr>
      <w:r>
        <w:t xml:space="preserve">2. Smitherman, E., Hernandez, A., </w:t>
      </w:r>
      <w:proofErr w:type="spellStart"/>
      <w:r>
        <w:t>Stavinoha</w:t>
      </w:r>
      <w:proofErr w:type="spellEnd"/>
      <w:r>
        <w:t xml:space="preserve">, P. L., Huang, R., </w:t>
      </w:r>
      <w:proofErr w:type="spellStart"/>
      <w:r>
        <w:t>Kernie</w:t>
      </w:r>
      <w:proofErr w:type="spellEnd"/>
      <w:r>
        <w:t>, S. G., Diaz-Arrastia, R., and Miles, D. K. “</w:t>
      </w:r>
      <w:r>
        <w:rPr>
          <w:b/>
        </w:rPr>
        <w:t>Predicting Outcome After Pediatric Traumatic Brain Injury by Early Magnetic Resonance Imaging Lesion Location and Volume</w:t>
      </w:r>
      <w:r>
        <w:t xml:space="preserve">” </w:t>
      </w:r>
      <w:r>
        <w:rPr>
          <w:i/>
        </w:rPr>
        <w:t xml:space="preserve">J </w:t>
      </w:r>
      <w:proofErr w:type="spellStart"/>
      <w:r>
        <w:rPr>
          <w:i/>
        </w:rPr>
        <w:t>Neurotrauma</w:t>
      </w:r>
      <w:proofErr w:type="spellEnd"/>
      <w:r>
        <w:t xml:space="preserve"> 33, no. 1 (2016): 35–48. doi:</w:t>
      </w:r>
      <w:hyperlink r:id="rId15">
        <w:r>
          <w:rPr>
            <w:rStyle w:val="Hyperlink"/>
          </w:rPr>
          <w:t>10.1089/neu.2014.3801</w:t>
        </w:r>
      </w:hyperlink>
    </w:p>
    <w:p w14:paraId="03638A80" w14:textId="77777777" w:rsidR="00C57903" w:rsidRDefault="00701D86">
      <w:pPr>
        <w:pStyle w:val="Bibliography"/>
      </w:pPr>
      <w:r>
        <w:t xml:space="preserve">3. Marquez de la Plata, C., </w:t>
      </w:r>
      <w:proofErr w:type="spellStart"/>
      <w:r>
        <w:t>Ardelean</w:t>
      </w:r>
      <w:proofErr w:type="spellEnd"/>
      <w:r>
        <w:t xml:space="preserve">, A., </w:t>
      </w:r>
      <w:proofErr w:type="spellStart"/>
      <w:r>
        <w:t>Koovakkattu</w:t>
      </w:r>
      <w:proofErr w:type="spellEnd"/>
      <w:r>
        <w:t xml:space="preserve">, D., Srinivasan, P., Miller, A., Phuong, V., Harper, C., Moore, C., </w:t>
      </w:r>
      <w:proofErr w:type="spellStart"/>
      <w:r>
        <w:t>Whittemore</w:t>
      </w:r>
      <w:proofErr w:type="spellEnd"/>
      <w:r>
        <w:t xml:space="preserve">, A., Madden, C., Diaz-Arrastia, R., and </w:t>
      </w:r>
      <w:proofErr w:type="spellStart"/>
      <w:r>
        <w:t>Devous</w:t>
      </w:r>
      <w:proofErr w:type="spellEnd"/>
      <w:r>
        <w:t>, M., Sr. “</w:t>
      </w:r>
      <w:r>
        <w:rPr>
          <w:b/>
        </w:rPr>
        <w:t>Magnetic Resonance Imaging of Diffuse Axonal Injury: Quantitative Assessment of White Matter Lesion Volume</w:t>
      </w:r>
      <w:r>
        <w:t xml:space="preserve">” </w:t>
      </w:r>
      <w:r>
        <w:rPr>
          <w:i/>
        </w:rPr>
        <w:t xml:space="preserve">J </w:t>
      </w:r>
      <w:proofErr w:type="spellStart"/>
      <w:r>
        <w:rPr>
          <w:i/>
        </w:rPr>
        <w:t>Neurotrauma</w:t>
      </w:r>
      <w:proofErr w:type="spellEnd"/>
      <w:r>
        <w:t xml:space="preserve"> 24, no. 4 (2007): 591–8. doi:</w:t>
      </w:r>
      <w:hyperlink r:id="rId16">
        <w:r>
          <w:rPr>
            <w:rStyle w:val="Hyperlink"/>
          </w:rPr>
          <w:t>10.1089/neu.2006.0214</w:t>
        </w:r>
      </w:hyperlink>
    </w:p>
    <w:p w14:paraId="1CC4F9DD" w14:textId="77777777" w:rsidR="00C57903" w:rsidRDefault="00701D86">
      <w:pPr>
        <w:pStyle w:val="Bibliography"/>
      </w:pPr>
      <w:r>
        <w:t xml:space="preserve">4. Moen, K. G., </w:t>
      </w:r>
      <w:proofErr w:type="spellStart"/>
      <w:r>
        <w:t>Brezova</w:t>
      </w:r>
      <w:proofErr w:type="spellEnd"/>
      <w:r>
        <w:t xml:space="preserve">, V., </w:t>
      </w:r>
      <w:proofErr w:type="spellStart"/>
      <w:r>
        <w:t>Skandsen</w:t>
      </w:r>
      <w:proofErr w:type="spellEnd"/>
      <w:r>
        <w:t xml:space="preserve">, T., </w:t>
      </w:r>
      <w:proofErr w:type="spellStart"/>
      <w:r>
        <w:t>Håberg</w:t>
      </w:r>
      <w:proofErr w:type="spellEnd"/>
      <w:r>
        <w:t xml:space="preserve">, A. K., </w:t>
      </w:r>
      <w:proofErr w:type="spellStart"/>
      <w:r>
        <w:t>Folvik</w:t>
      </w:r>
      <w:proofErr w:type="spellEnd"/>
      <w:r>
        <w:t>, M., and Vik, A. “</w:t>
      </w:r>
      <w:r>
        <w:rPr>
          <w:b/>
        </w:rPr>
        <w:t>Traumatic Axonal Injury: The Prognostic Value of Lesion Load in Corpus Callosum, Brain Stem, and Thalamus in Different Magnetic Resonance Imaging Sequences</w:t>
      </w:r>
      <w:r>
        <w:t xml:space="preserve">” </w:t>
      </w:r>
      <w:r>
        <w:rPr>
          <w:i/>
        </w:rPr>
        <w:t xml:space="preserve">J </w:t>
      </w:r>
      <w:proofErr w:type="spellStart"/>
      <w:r>
        <w:rPr>
          <w:i/>
        </w:rPr>
        <w:t>Neurotrauma</w:t>
      </w:r>
      <w:proofErr w:type="spellEnd"/>
      <w:r>
        <w:t xml:space="preserve"> 31, no. 17 (2014): 1486–96. doi:</w:t>
      </w:r>
      <w:hyperlink r:id="rId17">
        <w:r>
          <w:rPr>
            <w:rStyle w:val="Hyperlink"/>
          </w:rPr>
          <w:t>10.1089/neu.2013.3258</w:t>
        </w:r>
      </w:hyperlink>
    </w:p>
    <w:p w14:paraId="4BB250F3" w14:textId="77777777" w:rsidR="00C57903" w:rsidRDefault="00701D86">
      <w:pPr>
        <w:pStyle w:val="Bibliography"/>
      </w:pPr>
      <w:r>
        <w:t xml:space="preserve">5. Ding, K., Marquez de la Plata, C., Wang, J. Y., </w:t>
      </w:r>
      <w:proofErr w:type="spellStart"/>
      <w:r>
        <w:t>Mumphrey</w:t>
      </w:r>
      <w:proofErr w:type="spellEnd"/>
      <w:r>
        <w:t xml:space="preserve">, M., Moore, C., Harper, C., Madden, C. J., McColl, R., </w:t>
      </w:r>
      <w:proofErr w:type="spellStart"/>
      <w:r>
        <w:t>Whittemore</w:t>
      </w:r>
      <w:proofErr w:type="spellEnd"/>
      <w:r>
        <w:t xml:space="preserve">, A., </w:t>
      </w:r>
      <w:proofErr w:type="spellStart"/>
      <w:r>
        <w:t>Devous</w:t>
      </w:r>
      <w:proofErr w:type="spellEnd"/>
      <w:r>
        <w:t>, M. D., and Diaz-Arrastia, R. “</w:t>
      </w:r>
      <w:r>
        <w:rPr>
          <w:b/>
        </w:rPr>
        <w:t>Cerebral Atrophy After Traumatic White Matter Injury: Correlation with Acute Neuroimaging and Outcome</w:t>
      </w:r>
      <w:r>
        <w:t xml:space="preserve">” </w:t>
      </w:r>
      <w:r>
        <w:rPr>
          <w:i/>
        </w:rPr>
        <w:t xml:space="preserve">J </w:t>
      </w:r>
      <w:proofErr w:type="spellStart"/>
      <w:r>
        <w:rPr>
          <w:i/>
        </w:rPr>
        <w:t>Neurotrauma</w:t>
      </w:r>
      <w:proofErr w:type="spellEnd"/>
      <w:r>
        <w:t xml:space="preserve"> 25, no. 12 (2008): 1433–40. doi:</w:t>
      </w:r>
      <w:hyperlink r:id="rId18">
        <w:r>
          <w:rPr>
            <w:rStyle w:val="Hyperlink"/>
          </w:rPr>
          <w:t>10.1089/neu.2008.0683</w:t>
        </w:r>
      </w:hyperlink>
    </w:p>
    <w:p w14:paraId="12D866ED" w14:textId="77777777" w:rsidR="00C57903" w:rsidRDefault="00701D86">
      <w:pPr>
        <w:pStyle w:val="Bibliography"/>
      </w:pPr>
      <w:r>
        <w:t xml:space="preserve">6. </w:t>
      </w:r>
      <w:proofErr w:type="spellStart"/>
      <w:r>
        <w:t>Pierallini</w:t>
      </w:r>
      <w:proofErr w:type="spellEnd"/>
      <w:r>
        <w:t xml:space="preserve">, A., </w:t>
      </w:r>
      <w:proofErr w:type="spellStart"/>
      <w:r>
        <w:t>Pantano</w:t>
      </w:r>
      <w:proofErr w:type="spellEnd"/>
      <w:r>
        <w:t xml:space="preserve">, P., Fantozzi, L. M., </w:t>
      </w:r>
      <w:proofErr w:type="spellStart"/>
      <w:r>
        <w:t>Bonamini</w:t>
      </w:r>
      <w:proofErr w:type="spellEnd"/>
      <w:r>
        <w:t xml:space="preserve">, M., </w:t>
      </w:r>
      <w:proofErr w:type="spellStart"/>
      <w:r>
        <w:t>Vichi</w:t>
      </w:r>
      <w:proofErr w:type="spellEnd"/>
      <w:r>
        <w:t xml:space="preserve">, R., </w:t>
      </w:r>
      <w:proofErr w:type="spellStart"/>
      <w:r>
        <w:t>Zylberman</w:t>
      </w:r>
      <w:proofErr w:type="spellEnd"/>
      <w:r>
        <w:t xml:space="preserve">, R., </w:t>
      </w:r>
      <w:proofErr w:type="spellStart"/>
      <w:r>
        <w:t>Pisarri</w:t>
      </w:r>
      <w:proofErr w:type="spellEnd"/>
      <w:r>
        <w:t xml:space="preserve">, F., </w:t>
      </w:r>
      <w:proofErr w:type="spellStart"/>
      <w:r>
        <w:t>Colonnese</w:t>
      </w:r>
      <w:proofErr w:type="spellEnd"/>
      <w:r>
        <w:t xml:space="preserve">, C., and </w:t>
      </w:r>
      <w:proofErr w:type="spellStart"/>
      <w:r>
        <w:t>Bozzao</w:t>
      </w:r>
      <w:proofErr w:type="spellEnd"/>
      <w:r>
        <w:t>, L. “</w:t>
      </w:r>
      <w:r>
        <w:rPr>
          <w:b/>
        </w:rPr>
        <w:t>Correlation Between MRI Findings and Long-Term Outcome in Patients with Severe Brain Trauma</w:t>
      </w:r>
      <w:r>
        <w:t xml:space="preserve">” </w:t>
      </w:r>
      <w:r>
        <w:rPr>
          <w:i/>
        </w:rPr>
        <w:t>Neuroradiology</w:t>
      </w:r>
      <w:r>
        <w:t xml:space="preserve"> 42, no. 12 (2000): 860–7. </w:t>
      </w:r>
    </w:p>
    <w:p w14:paraId="12F1541D" w14:textId="77777777" w:rsidR="00C57903" w:rsidRDefault="00701D86">
      <w:pPr>
        <w:pStyle w:val="Bibliography"/>
      </w:pPr>
      <w:r>
        <w:t xml:space="preserve">7. Weiss, N., </w:t>
      </w:r>
      <w:proofErr w:type="spellStart"/>
      <w:r>
        <w:t>Galanaud</w:t>
      </w:r>
      <w:proofErr w:type="spellEnd"/>
      <w:r>
        <w:t xml:space="preserve">, D., </w:t>
      </w:r>
      <w:proofErr w:type="spellStart"/>
      <w:r>
        <w:t>Carpentier</w:t>
      </w:r>
      <w:proofErr w:type="spellEnd"/>
      <w:r>
        <w:t xml:space="preserve">, A., </w:t>
      </w:r>
      <w:proofErr w:type="spellStart"/>
      <w:r>
        <w:t>Tezenas</w:t>
      </w:r>
      <w:proofErr w:type="spellEnd"/>
      <w:r>
        <w:t xml:space="preserve"> de </w:t>
      </w:r>
      <w:proofErr w:type="spellStart"/>
      <w:r>
        <w:t>Montcel</w:t>
      </w:r>
      <w:proofErr w:type="spellEnd"/>
      <w:r>
        <w:t xml:space="preserve">, S., </w:t>
      </w:r>
      <w:proofErr w:type="spellStart"/>
      <w:r>
        <w:t>Naccache</w:t>
      </w:r>
      <w:proofErr w:type="spellEnd"/>
      <w:r>
        <w:t xml:space="preserve">, L., </w:t>
      </w:r>
      <w:proofErr w:type="spellStart"/>
      <w:r>
        <w:t>Coriat</w:t>
      </w:r>
      <w:proofErr w:type="spellEnd"/>
      <w:r>
        <w:t xml:space="preserve">, P., and </w:t>
      </w:r>
      <w:proofErr w:type="spellStart"/>
      <w:r>
        <w:t>Puybasset</w:t>
      </w:r>
      <w:proofErr w:type="spellEnd"/>
      <w:r>
        <w:t>, L. “</w:t>
      </w:r>
      <w:r>
        <w:rPr>
          <w:b/>
        </w:rPr>
        <w:t>A Combined Clinical and MRI Approach for Outcome Assessment of Traumatic Head Injured Comatose Patients</w:t>
      </w:r>
      <w:r>
        <w:t xml:space="preserve">” </w:t>
      </w:r>
      <w:r>
        <w:rPr>
          <w:i/>
        </w:rPr>
        <w:t xml:space="preserve">J </w:t>
      </w:r>
      <w:proofErr w:type="spellStart"/>
      <w:r>
        <w:rPr>
          <w:i/>
        </w:rPr>
        <w:t>Neurol</w:t>
      </w:r>
      <w:proofErr w:type="spellEnd"/>
      <w:r>
        <w:t xml:space="preserve"> 255, no. 2 (2008): 217–23. doi:</w:t>
      </w:r>
      <w:hyperlink r:id="rId19">
        <w:r>
          <w:rPr>
            <w:rStyle w:val="Hyperlink"/>
          </w:rPr>
          <w:t>10.1007/s00415-008-0658-4</w:t>
        </w:r>
      </w:hyperlink>
    </w:p>
    <w:p w14:paraId="4F3490FC" w14:textId="77777777" w:rsidR="00C57903" w:rsidRDefault="00701D86">
      <w:pPr>
        <w:pStyle w:val="Bibliography"/>
      </w:pPr>
      <w:r>
        <w:t xml:space="preserve">8. Levin, H. S., Williams, D., </w:t>
      </w:r>
      <w:proofErr w:type="spellStart"/>
      <w:r>
        <w:t>Crofford</w:t>
      </w:r>
      <w:proofErr w:type="spellEnd"/>
      <w:r>
        <w:t xml:space="preserve">, M. J., High, W. M., Jr, Eisenberg, H. M., Amparo, E. G., Guinto, F. C., Jr, </w:t>
      </w:r>
      <w:proofErr w:type="spellStart"/>
      <w:r>
        <w:t>Kalisky</w:t>
      </w:r>
      <w:proofErr w:type="spellEnd"/>
      <w:r>
        <w:t>, Z., Handel, S. F., and Goldman, A. M. “</w:t>
      </w:r>
      <w:r>
        <w:rPr>
          <w:b/>
        </w:rPr>
        <w:t>Relationship of Depth of Brain Lesions to Consciousness and Outcome After Closed Head Injury</w:t>
      </w:r>
      <w:r>
        <w:t xml:space="preserve">” </w:t>
      </w:r>
      <w:r>
        <w:rPr>
          <w:i/>
        </w:rPr>
        <w:t xml:space="preserve">J </w:t>
      </w:r>
      <w:proofErr w:type="spellStart"/>
      <w:r>
        <w:rPr>
          <w:i/>
        </w:rPr>
        <w:t>Neurosurg</w:t>
      </w:r>
      <w:proofErr w:type="spellEnd"/>
      <w:r>
        <w:t xml:space="preserve"> 69, no. 6 (1988): 861–6. doi:</w:t>
      </w:r>
      <w:hyperlink r:id="rId20">
        <w:r>
          <w:rPr>
            <w:rStyle w:val="Hyperlink"/>
          </w:rPr>
          <w:t>10.3171/jns.1988.69.6.0861</w:t>
        </w:r>
      </w:hyperlink>
    </w:p>
    <w:p w14:paraId="2EAAF315" w14:textId="77777777" w:rsidR="00C57903" w:rsidRDefault="00701D86">
      <w:pPr>
        <w:pStyle w:val="Bibliography"/>
      </w:pPr>
      <w:r>
        <w:t xml:space="preserve">9. </w:t>
      </w:r>
      <w:proofErr w:type="spellStart"/>
      <w:r>
        <w:t>Debette</w:t>
      </w:r>
      <w:proofErr w:type="spellEnd"/>
      <w:r>
        <w:t>, S. and Markus, H. S. “</w:t>
      </w:r>
      <w:r>
        <w:rPr>
          <w:b/>
        </w:rPr>
        <w:t xml:space="preserve">The Clinical Importance of White Matter </w:t>
      </w:r>
      <w:proofErr w:type="spellStart"/>
      <w:r>
        <w:rPr>
          <w:b/>
        </w:rPr>
        <w:t>Hyperintensities</w:t>
      </w:r>
      <w:proofErr w:type="spellEnd"/>
      <w:r>
        <w:rPr>
          <w:b/>
        </w:rPr>
        <w:t xml:space="preserve"> on Brain Magnetic Resonance Imaging: Systematic Review and Meta-Analysis</w:t>
      </w:r>
      <w:r>
        <w:t xml:space="preserve">” </w:t>
      </w:r>
      <w:r>
        <w:rPr>
          <w:i/>
        </w:rPr>
        <w:t>BMJ</w:t>
      </w:r>
      <w:r>
        <w:t xml:space="preserve"> 341, (2010): c3666. </w:t>
      </w:r>
    </w:p>
    <w:p w14:paraId="6F3C36CE" w14:textId="77777777" w:rsidR="00C57903" w:rsidRDefault="00701D86">
      <w:pPr>
        <w:pStyle w:val="Bibliography"/>
      </w:pPr>
      <w:r>
        <w:t xml:space="preserve">10. </w:t>
      </w:r>
      <w:proofErr w:type="spellStart"/>
      <w:r>
        <w:t>Kloppenborg</w:t>
      </w:r>
      <w:proofErr w:type="spellEnd"/>
      <w:r>
        <w:t xml:space="preserve">, R. P., </w:t>
      </w:r>
      <w:proofErr w:type="spellStart"/>
      <w:r>
        <w:t>Nederkoorn</w:t>
      </w:r>
      <w:proofErr w:type="spellEnd"/>
      <w:r>
        <w:t xml:space="preserve">, P. J., </w:t>
      </w:r>
      <w:proofErr w:type="spellStart"/>
      <w:r>
        <w:t>Geerlings</w:t>
      </w:r>
      <w:proofErr w:type="spellEnd"/>
      <w:r>
        <w:t>, M. I., and Berg, E. van den. “</w:t>
      </w:r>
      <w:r>
        <w:rPr>
          <w:b/>
        </w:rPr>
        <w:t xml:space="preserve">Presence and Progression of White Matter </w:t>
      </w:r>
      <w:proofErr w:type="spellStart"/>
      <w:r>
        <w:rPr>
          <w:b/>
        </w:rPr>
        <w:t>Hyperintensities</w:t>
      </w:r>
      <w:proofErr w:type="spellEnd"/>
      <w:r>
        <w:rPr>
          <w:b/>
        </w:rPr>
        <w:t xml:space="preserve"> and Cognition: A Meta-Analysis</w:t>
      </w:r>
      <w:r>
        <w:t xml:space="preserve">” </w:t>
      </w:r>
      <w:r>
        <w:rPr>
          <w:i/>
        </w:rPr>
        <w:t>Neurology</w:t>
      </w:r>
      <w:r>
        <w:t xml:space="preserve"> 82, no. 23 (2014): 2127–38. doi:</w:t>
      </w:r>
      <w:hyperlink r:id="rId21">
        <w:r>
          <w:rPr>
            <w:rStyle w:val="Hyperlink"/>
          </w:rPr>
          <w:t>10.1212/WNL.0000000000000505</w:t>
        </w:r>
      </w:hyperlink>
    </w:p>
    <w:p w14:paraId="740F764B" w14:textId="77777777" w:rsidR="00C57903" w:rsidRDefault="00701D86">
      <w:pPr>
        <w:pStyle w:val="Bibliography"/>
      </w:pPr>
      <w:r>
        <w:t xml:space="preserve">11. Available at </w:t>
      </w:r>
      <w:hyperlink r:id="rId22">
        <w:r>
          <w:rPr>
            <w:rStyle w:val="Hyperlink"/>
          </w:rPr>
          <w:t>http://mlmi2015.web.unc.edu</w:t>
        </w:r>
      </w:hyperlink>
      <w:r>
        <w:t xml:space="preserve"> </w:t>
      </w:r>
    </w:p>
    <w:p w14:paraId="103A0606" w14:textId="77777777" w:rsidR="00C57903" w:rsidRDefault="00701D86">
      <w:pPr>
        <w:pStyle w:val="Bibliography"/>
      </w:pPr>
      <w:r>
        <w:t>12. Bauer, S., Nolte, L.-P., and Reyes, M. “</w:t>
      </w:r>
      <w:r>
        <w:rPr>
          <w:b/>
        </w:rPr>
        <w:t>Fully Automatic Segmentation of Brain Tumor Images Using Support Vector Machine Classification in Combination with Hierarchical Conditional Random Field Regularization</w:t>
      </w:r>
      <w:r>
        <w:t xml:space="preserve">” </w:t>
      </w:r>
      <w:r>
        <w:rPr>
          <w:i/>
        </w:rPr>
        <w:t xml:space="preserve">Med Image </w:t>
      </w:r>
      <w:proofErr w:type="spellStart"/>
      <w:r>
        <w:rPr>
          <w:i/>
        </w:rPr>
        <w:t>Comput</w:t>
      </w:r>
      <w:proofErr w:type="spellEnd"/>
      <w:r>
        <w:rPr>
          <w:i/>
        </w:rPr>
        <w:t xml:space="preserve"> </w:t>
      </w:r>
      <w:proofErr w:type="spellStart"/>
      <w:r>
        <w:rPr>
          <w:i/>
        </w:rPr>
        <w:t>Comput</w:t>
      </w:r>
      <w:proofErr w:type="spellEnd"/>
      <w:r>
        <w:rPr>
          <w:i/>
        </w:rPr>
        <w:t xml:space="preserve"> Assist </w:t>
      </w:r>
      <w:proofErr w:type="spellStart"/>
      <w:r>
        <w:rPr>
          <w:i/>
        </w:rPr>
        <w:t>Interv</w:t>
      </w:r>
      <w:proofErr w:type="spellEnd"/>
      <w:r>
        <w:t xml:space="preserve"> 14, no. Pt 3 (2011): 354–61. </w:t>
      </w:r>
    </w:p>
    <w:p w14:paraId="1D05C184" w14:textId="77777777" w:rsidR="00C57903" w:rsidRDefault="00701D86">
      <w:pPr>
        <w:pStyle w:val="Bibliography"/>
      </w:pPr>
      <w:r>
        <w:t xml:space="preserve">13. Tong, T., </w:t>
      </w:r>
      <w:proofErr w:type="spellStart"/>
      <w:r>
        <w:t>Wolz</w:t>
      </w:r>
      <w:proofErr w:type="spellEnd"/>
      <w:r>
        <w:t xml:space="preserve">, R., Gao, Q., Guerrero, R., </w:t>
      </w:r>
      <w:proofErr w:type="spellStart"/>
      <w:r>
        <w:t>Hajnal</w:t>
      </w:r>
      <w:proofErr w:type="spellEnd"/>
      <w:r>
        <w:t xml:space="preserve">, J. V., </w:t>
      </w:r>
      <w:proofErr w:type="spellStart"/>
      <w:r>
        <w:t>Rueckert</w:t>
      </w:r>
      <w:proofErr w:type="spellEnd"/>
      <w:r>
        <w:t>, D., and Alzheimer’s Disease Neuroimaging Initiative. “</w:t>
      </w:r>
      <w:r>
        <w:rPr>
          <w:b/>
        </w:rPr>
        <w:t>Multiple Instance Learning for Classification of Dementia in Brain MRI</w:t>
      </w:r>
      <w:r>
        <w:t xml:space="preserve">” </w:t>
      </w:r>
      <w:r>
        <w:rPr>
          <w:i/>
        </w:rPr>
        <w:t>Med Image Anal</w:t>
      </w:r>
      <w:r>
        <w:t xml:space="preserve"> 18, no. 5 (2014): 808–18. doi:</w:t>
      </w:r>
      <w:hyperlink r:id="rId23">
        <w:r>
          <w:rPr>
            <w:rStyle w:val="Hyperlink"/>
          </w:rPr>
          <w:t>10.1016/j.media.2014.04.006</w:t>
        </w:r>
      </w:hyperlink>
    </w:p>
    <w:p w14:paraId="00DD9450" w14:textId="77777777" w:rsidR="00C57903" w:rsidRDefault="00701D86">
      <w:pPr>
        <w:pStyle w:val="Bibliography"/>
      </w:pPr>
      <w:r>
        <w:t xml:space="preserve">14. Liu, X., </w:t>
      </w:r>
      <w:proofErr w:type="spellStart"/>
      <w:r>
        <w:t>Tosun</w:t>
      </w:r>
      <w:proofErr w:type="spellEnd"/>
      <w:r>
        <w:t xml:space="preserve">, D., Weiner, M. W., </w:t>
      </w:r>
      <w:proofErr w:type="spellStart"/>
      <w:r>
        <w:t>Schuff</w:t>
      </w:r>
      <w:proofErr w:type="spellEnd"/>
      <w:r>
        <w:t>, N., and Alzheimer’s Disease Neuroimaging Initiative. “</w:t>
      </w:r>
      <w:r>
        <w:rPr>
          <w:b/>
        </w:rPr>
        <w:t>Locally Linear Embedding (LLE) for MRI Based Alzheimer’s Disease Classification</w:t>
      </w:r>
      <w:r>
        <w:t xml:space="preserve">” </w:t>
      </w:r>
      <w:r>
        <w:rPr>
          <w:i/>
        </w:rPr>
        <w:t>Neuroimage</w:t>
      </w:r>
      <w:r>
        <w:t xml:space="preserve"> 83, (2013): 148–57. doi:</w:t>
      </w:r>
      <w:hyperlink r:id="rId24">
        <w:r>
          <w:rPr>
            <w:rStyle w:val="Hyperlink"/>
          </w:rPr>
          <w:t>10.1016/j.neuroimage.2013.06.033</w:t>
        </w:r>
      </w:hyperlink>
    </w:p>
    <w:p w14:paraId="4F8F6CBF" w14:textId="77777777" w:rsidR="00C57903" w:rsidRDefault="00701D86">
      <w:pPr>
        <w:pStyle w:val="Bibliography"/>
      </w:pPr>
      <w:r>
        <w:t>15. Van Horn, J. D. and Toga, A. W. “</w:t>
      </w:r>
      <w:r>
        <w:rPr>
          <w:b/>
        </w:rPr>
        <w:t>Human Neuroimaging as a ‘Big Data’ Science</w:t>
      </w:r>
      <w:r>
        <w:t xml:space="preserve">” </w:t>
      </w:r>
      <w:r>
        <w:rPr>
          <w:i/>
        </w:rPr>
        <w:t xml:space="preserve">Brain Imaging </w:t>
      </w:r>
      <w:proofErr w:type="spellStart"/>
      <w:r>
        <w:rPr>
          <w:i/>
        </w:rPr>
        <w:t>Behav</w:t>
      </w:r>
      <w:proofErr w:type="spellEnd"/>
      <w:r>
        <w:t xml:space="preserve"> 8, no. 2 (2014): 323–31. doi:</w:t>
      </w:r>
      <w:hyperlink r:id="rId25">
        <w:r>
          <w:rPr>
            <w:rStyle w:val="Hyperlink"/>
          </w:rPr>
          <w:t>10.1007/s11682-013-9255-y</w:t>
        </w:r>
      </w:hyperlink>
    </w:p>
    <w:p w14:paraId="4C4BB141" w14:textId="77777777" w:rsidR="00C57903" w:rsidRDefault="00701D86">
      <w:pPr>
        <w:pStyle w:val="Bibliography"/>
      </w:pPr>
      <w:r>
        <w:t>16. Jones, E., Oliphant, T., Peterson, P., and others. “</w:t>
      </w:r>
      <w:proofErr w:type="spellStart"/>
      <w:r>
        <w:rPr>
          <w:b/>
        </w:rPr>
        <w:t>SciPy</w:t>
      </w:r>
      <w:proofErr w:type="spellEnd"/>
      <w:r>
        <w:rPr>
          <w:b/>
        </w:rPr>
        <w:t>: Open Source Scientific Tools for Python</w:t>
      </w:r>
      <w:r>
        <w:t xml:space="preserve">” (2001–2001--): Available at </w:t>
      </w:r>
      <w:hyperlink r:id="rId26">
        <w:r>
          <w:rPr>
            <w:rStyle w:val="Hyperlink"/>
          </w:rPr>
          <w:t>http://www.scipy.org/</w:t>
        </w:r>
      </w:hyperlink>
      <w:r>
        <w:t xml:space="preserve"> </w:t>
      </w:r>
    </w:p>
    <w:p w14:paraId="0EDBF610" w14:textId="77777777" w:rsidR="00C57903" w:rsidRDefault="00701D86">
      <w:pPr>
        <w:pStyle w:val="Bibliography"/>
      </w:pPr>
      <w:r>
        <w:t>17. R Core Team. “</w:t>
      </w:r>
      <w:r>
        <w:rPr>
          <w:b/>
        </w:rPr>
        <w:t>R: A Language and Environment for Statistical Computing</w:t>
      </w:r>
      <w:r>
        <w:t xml:space="preserve">” (2016): </w:t>
      </w:r>
    </w:p>
    <w:p w14:paraId="277B896C" w14:textId="77777777" w:rsidR="00C57903" w:rsidRDefault="00701D86">
      <w:pPr>
        <w:pStyle w:val="Bibliography"/>
      </w:pPr>
      <w:r>
        <w:t xml:space="preserve">18. </w:t>
      </w:r>
      <w:proofErr w:type="spellStart"/>
      <w:r>
        <w:t>Breiman</w:t>
      </w:r>
      <w:proofErr w:type="spellEnd"/>
      <w:r>
        <w:t>, L. “</w:t>
      </w:r>
      <w:r>
        <w:rPr>
          <w:b/>
        </w:rPr>
        <w:t>Random Forests</w:t>
      </w:r>
      <w:r>
        <w:t xml:space="preserve">” </w:t>
      </w:r>
      <w:r>
        <w:rPr>
          <w:i/>
        </w:rPr>
        <w:t>Machine learning</w:t>
      </w:r>
      <w:r>
        <w:t xml:space="preserve"> (2001): 5–32. </w:t>
      </w:r>
    </w:p>
    <w:p w14:paraId="4953C442" w14:textId="77777777" w:rsidR="00C57903" w:rsidRDefault="00701D86">
      <w:pPr>
        <w:pStyle w:val="Bibliography"/>
      </w:pPr>
      <w:r>
        <w:t xml:space="preserve">19. Yi, Z., </w:t>
      </w:r>
      <w:proofErr w:type="spellStart"/>
      <w:r>
        <w:t>Criminisi</w:t>
      </w:r>
      <w:proofErr w:type="spellEnd"/>
      <w:r>
        <w:t xml:space="preserve">, A., </w:t>
      </w:r>
      <w:proofErr w:type="spellStart"/>
      <w:r>
        <w:t>Shotton</w:t>
      </w:r>
      <w:proofErr w:type="spellEnd"/>
      <w:r>
        <w:t>, J., and Blake, A. “</w:t>
      </w:r>
      <w:r>
        <w:rPr>
          <w:b/>
        </w:rPr>
        <w:t>Discriminative, Semantic Segmentation of Brain Tissue in MR Images</w:t>
      </w:r>
      <w:r>
        <w:t xml:space="preserve">” </w:t>
      </w:r>
      <w:r>
        <w:rPr>
          <w:i/>
        </w:rPr>
        <w:t xml:space="preserve">Med Image </w:t>
      </w:r>
      <w:proofErr w:type="spellStart"/>
      <w:r>
        <w:rPr>
          <w:i/>
        </w:rPr>
        <w:t>Comput</w:t>
      </w:r>
      <w:proofErr w:type="spellEnd"/>
      <w:r>
        <w:rPr>
          <w:i/>
        </w:rPr>
        <w:t xml:space="preserve"> </w:t>
      </w:r>
      <w:proofErr w:type="spellStart"/>
      <w:r>
        <w:rPr>
          <w:i/>
        </w:rPr>
        <w:t>Comput</w:t>
      </w:r>
      <w:proofErr w:type="spellEnd"/>
      <w:r>
        <w:rPr>
          <w:i/>
        </w:rPr>
        <w:t xml:space="preserve"> Assist </w:t>
      </w:r>
      <w:proofErr w:type="spellStart"/>
      <w:r>
        <w:rPr>
          <w:i/>
        </w:rPr>
        <w:t>Interv</w:t>
      </w:r>
      <w:proofErr w:type="spellEnd"/>
      <w:r>
        <w:t xml:space="preserve"> 12, no. Pt 2 (2009): 558–65. </w:t>
      </w:r>
    </w:p>
    <w:p w14:paraId="2D9CF184" w14:textId="77777777" w:rsidR="00C57903" w:rsidRDefault="00701D86">
      <w:pPr>
        <w:pStyle w:val="Bibliography"/>
      </w:pPr>
      <w:r>
        <w:t>20. Viola, P., Jones, M., and Snow, D. “</w:t>
      </w:r>
      <w:r>
        <w:rPr>
          <w:b/>
        </w:rPr>
        <w:t>Detecting Pedestrians Using Patterns of Motion and Appearance</w:t>
      </w:r>
      <w:r>
        <w:t xml:space="preserve">” </w:t>
      </w:r>
      <w:r>
        <w:rPr>
          <w:i/>
        </w:rPr>
        <w:t>International Journal of Computer Vision</w:t>
      </w:r>
      <w:r>
        <w:t xml:space="preserve"> 63, (2005): 153–161. </w:t>
      </w:r>
    </w:p>
    <w:p w14:paraId="78EA311D" w14:textId="77777777" w:rsidR="00C57903" w:rsidRDefault="00701D86">
      <w:pPr>
        <w:pStyle w:val="Bibliography"/>
      </w:pPr>
      <w:r>
        <w:t xml:space="preserve">21. </w:t>
      </w:r>
      <w:proofErr w:type="spellStart"/>
      <w:r>
        <w:t>Geremia</w:t>
      </w:r>
      <w:proofErr w:type="spellEnd"/>
      <w:r>
        <w:t xml:space="preserve">, E., </w:t>
      </w:r>
      <w:proofErr w:type="spellStart"/>
      <w:r>
        <w:t>Clatz</w:t>
      </w:r>
      <w:proofErr w:type="spellEnd"/>
      <w:r>
        <w:t xml:space="preserve">, O., </w:t>
      </w:r>
      <w:proofErr w:type="spellStart"/>
      <w:r>
        <w:t>Menze</w:t>
      </w:r>
      <w:proofErr w:type="spellEnd"/>
      <w:r>
        <w:t xml:space="preserve">, B. H., </w:t>
      </w:r>
      <w:proofErr w:type="spellStart"/>
      <w:r>
        <w:t>Konukoglu</w:t>
      </w:r>
      <w:proofErr w:type="spellEnd"/>
      <w:r>
        <w:t xml:space="preserve">, E., </w:t>
      </w:r>
      <w:proofErr w:type="spellStart"/>
      <w:r>
        <w:t>Criminisi</w:t>
      </w:r>
      <w:proofErr w:type="spellEnd"/>
      <w:r>
        <w:t xml:space="preserve">, A., and </w:t>
      </w:r>
      <w:proofErr w:type="spellStart"/>
      <w:r>
        <w:t>Ayache</w:t>
      </w:r>
      <w:proofErr w:type="spellEnd"/>
      <w:r>
        <w:t>, N. “</w:t>
      </w:r>
      <w:r>
        <w:rPr>
          <w:b/>
        </w:rPr>
        <w:t>Spatial Decision Forests for MS Lesion Segmentation in Multi-Channel Magnetic Resonance Images</w:t>
      </w:r>
      <w:r>
        <w:t xml:space="preserve">” </w:t>
      </w:r>
      <w:r>
        <w:rPr>
          <w:i/>
        </w:rPr>
        <w:t>Neuroimage</w:t>
      </w:r>
      <w:r>
        <w:t xml:space="preserve"> 57, no. 2 (2011): 378–90. doi:</w:t>
      </w:r>
      <w:hyperlink r:id="rId27">
        <w:r>
          <w:rPr>
            <w:rStyle w:val="Hyperlink"/>
          </w:rPr>
          <w:t>10.1016/j.neuroimage.2011.03.080</w:t>
        </w:r>
      </w:hyperlink>
    </w:p>
    <w:p w14:paraId="4B6B0F69" w14:textId="77777777" w:rsidR="00C57903" w:rsidRDefault="00701D86">
      <w:pPr>
        <w:pStyle w:val="Bibliography"/>
      </w:pPr>
      <w:r>
        <w:t xml:space="preserve">22. </w:t>
      </w:r>
      <w:proofErr w:type="spellStart"/>
      <w:r>
        <w:t>Pustina</w:t>
      </w:r>
      <w:proofErr w:type="spellEnd"/>
      <w:r>
        <w:t xml:space="preserve">, D., </w:t>
      </w:r>
      <w:proofErr w:type="spellStart"/>
      <w:r>
        <w:t>Coslett</w:t>
      </w:r>
      <w:proofErr w:type="spellEnd"/>
      <w:r>
        <w:t xml:space="preserve">, H. B., </w:t>
      </w:r>
      <w:proofErr w:type="spellStart"/>
      <w:r>
        <w:t>Turkeltaub</w:t>
      </w:r>
      <w:proofErr w:type="spellEnd"/>
      <w:r>
        <w:t xml:space="preserve">, P. E., Tustison, N., Schwartz, M. F., and </w:t>
      </w:r>
      <w:proofErr w:type="spellStart"/>
      <w:r>
        <w:t>Avants</w:t>
      </w:r>
      <w:proofErr w:type="spellEnd"/>
      <w:r>
        <w:t>, B. “</w:t>
      </w:r>
      <w:r>
        <w:rPr>
          <w:b/>
        </w:rPr>
        <w:t>Automated Segmentation of Chronic Stroke Lesions Using LINDA: Lesion Identification with Neighborhood Data Analysis</w:t>
      </w:r>
      <w:r>
        <w:t xml:space="preserve">” </w:t>
      </w:r>
      <w:r>
        <w:rPr>
          <w:i/>
        </w:rPr>
        <w:t>Hum Brain Mapp</w:t>
      </w:r>
      <w:r>
        <w:t xml:space="preserve"> (2016): doi:</w:t>
      </w:r>
      <w:hyperlink r:id="rId28">
        <w:r>
          <w:rPr>
            <w:rStyle w:val="Hyperlink"/>
          </w:rPr>
          <w:t>10.1002/hbm.23110</w:t>
        </w:r>
      </w:hyperlink>
    </w:p>
    <w:p w14:paraId="653AFBF2" w14:textId="77777777" w:rsidR="00C57903" w:rsidRDefault="00701D86">
      <w:pPr>
        <w:pStyle w:val="Bibliography"/>
      </w:pPr>
      <w:r>
        <w:t xml:space="preserve">23. </w:t>
      </w:r>
      <w:proofErr w:type="spellStart"/>
      <w:r>
        <w:t>Geremia</w:t>
      </w:r>
      <w:proofErr w:type="spellEnd"/>
      <w:r>
        <w:t xml:space="preserve">, E., </w:t>
      </w:r>
      <w:proofErr w:type="spellStart"/>
      <w:r>
        <w:t>Menze</w:t>
      </w:r>
      <w:proofErr w:type="spellEnd"/>
      <w:r>
        <w:t xml:space="preserve">, B. H., and </w:t>
      </w:r>
      <w:proofErr w:type="spellStart"/>
      <w:r>
        <w:t>Ayache</w:t>
      </w:r>
      <w:proofErr w:type="spellEnd"/>
      <w:r>
        <w:t>, N. “</w:t>
      </w:r>
      <w:r>
        <w:rPr>
          <w:b/>
        </w:rPr>
        <w:t>Spatial Decision Forests for Glioma Segmentation in Multi-Channel MR Images</w:t>
      </w:r>
      <w:r>
        <w:t xml:space="preserve">” </w:t>
      </w:r>
      <w:r>
        <w:rPr>
          <w:i/>
        </w:rPr>
        <w:t>Proceedings of MICCAI-BRATS 2012</w:t>
      </w:r>
      <w:r>
        <w:t xml:space="preserve"> (2012): </w:t>
      </w:r>
    </w:p>
    <w:p w14:paraId="22E053B9" w14:textId="77777777" w:rsidR="00C57903" w:rsidRDefault="00701D86">
      <w:pPr>
        <w:pStyle w:val="Bibliography"/>
      </w:pPr>
      <w:r>
        <w:t xml:space="preserve">24. Bauer, S., </w:t>
      </w:r>
      <w:proofErr w:type="spellStart"/>
      <w:r>
        <w:t>Fejes</w:t>
      </w:r>
      <w:proofErr w:type="spellEnd"/>
      <w:r>
        <w:t xml:space="preserve">, T., </w:t>
      </w:r>
      <w:proofErr w:type="spellStart"/>
      <w:r>
        <w:t>Slotboom</w:t>
      </w:r>
      <w:proofErr w:type="spellEnd"/>
      <w:r>
        <w:t>, J., Wiest, R., Nolte, L.-P., and Reyes, M. “</w:t>
      </w:r>
      <w:r>
        <w:rPr>
          <w:b/>
        </w:rPr>
        <w:t>Segmentation of Brain Tumor Images Based on Integrated Hierarchical Classification and Regularization</w:t>
      </w:r>
      <w:r>
        <w:t xml:space="preserve">” </w:t>
      </w:r>
      <w:r>
        <w:rPr>
          <w:i/>
        </w:rPr>
        <w:t>Proceedings of MICCAI-BRATS 2012</w:t>
      </w:r>
      <w:r>
        <w:t xml:space="preserve"> (2012): 10–13. </w:t>
      </w:r>
    </w:p>
    <w:p w14:paraId="12F8ADC3" w14:textId="77777777" w:rsidR="00C57903" w:rsidRDefault="00701D86">
      <w:pPr>
        <w:pStyle w:val="Bibliography"/>
      </w:pPr>
      <w:r>
        <w:t xml:space="preserve">25. </w:t>
      </w:r>
      <w:proofErr w:type="spellStart"/>
      <w:r>
        <w:t>Zikic</w:t>
      </w:r>
      <w:proofErr w:type="spellEnd"/>
      <w:r>
        <w:t xml:space="preserve">, D., </w:t>
      </w:r>
      <w:proofErr w:type="spellStart"/>
      <w:r>
        <w:t>Glocker</w:t>
      </w:r>
      <w:proofErr w:type="spellEnd"/>
      <w:r>
        <w:t xml:space="preserve">, B., </w:t>
      </w:r>
      <w:proofErr w:type="spellStart"/>
      <w:r>
        <w:t>Konukoglu</w:t>
      </w:r>
      <w:proofErr w:type="spellEnd"/>
      <w:r>
        <w:t xml:space="preserve">, E., </w:t>
      </w:r>
      <w:proofErr w:type="spellStart"/>
      <w:r>
        <w:t>Shotton</w:t>
      </w:r>
      <w:proofErr w:type="spellEnd"/>
      <w:r>
        <w:t xml:space="preserve">, J., </w:t>
      </w:r>
      <w:proofErr w:type="spellStart"/>
      <w:r>
        <w:t>Criminisi</w:t>
      </w:r>
      <w:proofErr w:type="spellEnd"/>
      <w:r>
        <w:t xml:space="preserve">, A., Ye, D. H., </w:t>
      </w:r>
      <w:proofErr w:type="spellStart"/>
      <w:r>
        <w:t>Demiralp</w:t>
      </w:r>
      <w:proofErr w:type="spellEnd"/>
      <w:r>
        <w:t>, C., Thomas, O. M., Das, T., Jena, R., and Price, S. J. “</w:t>
      </w:r>
      <w:r>
        <w:rPr>
          <w:b/>
        </w:rPr>
        <w:t>Context-Sensitive Classification Forests for Segmentation of Brain Tumor Tissues</w:t>
      </w:r>
      <w:r>
        <w:t xml:space="preserve">” </w:t>
      </w:r>
      <w:r>
        <w:rPr>
          <w:i/>
        </w:rPr>
        <w:t>Proceedings of MICCAI-BRATS 2012</w:t>
      </w:r>
      <w:r>
        <w:t xml:space="preserve"> (2012): 1–9. </w:t>
      </w:r>
    </w:p>
    <w:p w14:paraId="692EC53D" w14:textId="77777777" w:rsidR="00C57903" w:rsidRDefault="00701D86">
      <w:pPr>
        <w:pStyle w:val="Bibliography"/>
      </w:pPr>
      <w:r>
        <w:t xml:space="preserve">26. Tustison, N. J., </w:t>
      </w:r>
      <w:proofErr w:type="spellStart"/>
      <w:r>
        <w:t>Shrinidhi</w:t>
      </w:r>
      <w:proofErr w:type="spellEnd"/>
      <w:r>
        <w:t xml:space="preserve">, K. L., </w:t>
      </w:r>
      <w:proofErr w:type="spellStart"/>
      <w:r>
        <w:t>Wintermark</w:t>
      </w:r>
      <w:proofErr w:type="spellEnd"/>
      <w:r>
        <w:t xml:space="preserve">, M., Durst, C. R., </w:t>
      </w:r>
      <w:proofErr w:type="spellStart"/>
      <w:r>
        <w:t>Kandel</w:t>
      </w:r>
      <w:proofErr w:type="spellEnd"/>
      <w:r>
        <w:t xml:space="preserve">, B. M., Gee, J. C., Grossman, M. C., and </w:t>
      </w:r>
      <w:proofErr w:type="spellStart"/>
      <w:r>
        <w:t>Avants</w:t>
      </w:r>
      <w:proofErr w:type="spellEnd"/>
      <w:r>
        <w:t>, B. B. “</w:t>
      </w:r>
      <w:r>
        <w:rPr>
          <w:b/>
        </w:rPr>
        <w:t xml:space="preserve">Optimal Symmetric Multimodal Templates and Concatenated Random Forests for Supervised Brain Tumor Segmentation (Simplified) with </w:t>
      </w:r>
      <w:proofErr w:type="spellStart"/>
      <w:r>
        <w:rPr>
          <w:b/>
        </w:rPr>
        <w:t>ANTsR</w:t>
      </w:r>
      <w:proofErr w:type="spellEnd"/>
      <w:r>
        <w:t xml:space="preserve">” </w:t>
      </w:r>
      <w:proofErr w:type="spellStart"/>
      <w:r>
        <w:rPr>
          <w:i/>
        </w:rPr>
        <w:t>Neuroinformatics</w:t>
      </w:r>
      <w:proofErr w:type="spellEnd"/>
      <w:r>
        <w:t xml:space="preserve"> 13, no. 2 (2015): 209–25. doi:</w:t>
      </w:r>
      <w:hyperlink r:id="rId29">
        <w:r>
          <w:rPr>
            <w:rStyle w:val="Hyperlink"/>
          </w:rPr>
          <w:t>10.1007/s12021-014-9245-2</w:t>
        </w:r>
      </w:hyperlink>
    </w:p>
    <w:p w14:paraId="4251A63A" w14:textId="77777777" w:rsidR="00C57903" w:rsidRDefault="00701D86">
      <w:pPr>
        <w:pStyle w:val="Bibliography"/>
      </w:pPr>
      <w:r>
        <w:t xml:space="preserve">27. </w:t>
      </w:r>
      <w:proofErr w:type="spellStart"/>
      <w:r>
        <w:t>Menze</w:t>
      </w:r>
      <w:proofErr w:type="spellEnd"/>
      <w:r>
        <w:t xml:space="preserve">, B. H., </w:t>
      </w:r>
      <w:proofErr w:type="spellStart"/>
      <w:r>
        <w:t>Jakab</w:t>
      </w:r>
      <w:proofErr w:type="spellEnd"/>
      <w:r>
        <w:t xml:space="preserve">, A., Bauer, S., </w:t>
      </w:r>
      <w:proofErr w:type="spellStart"/>
      <w:r>
        <w:t>Kalpathy</w:t>
      </w:r>
      <w:proofErr w:type="spellEnd"/>
      <w:r>
        <w:t xml:space="preserve">-Cramer, J., </w:t>
      </w:r>
      <w:proofErr w:type="spellStart"/>
      <w:r>
        <w:t>Farahani</w:t>
      </w:r>
      <w:proofErr w:type="spellEnd"/>
      <w:r>
        <w:t xml:space="preserve">, K., Kirby, J., Burren, Y., </w:t>
      </w:r>
      <w:proofErr w:type="spellStart"/>
      <w:r>
        <w:t>Porz</w:t>
      </w:r>
      <w:proofErr w:type="spellEnd"/>
      <w:r>
        <w:t xml:space="preserve">, N., </w:t>
      </w:r>
      <w:proofErr w:type="spellStart"/>
      <w:r>
        <w:t>Slotboom</w:t>
      </w:r>
      <w:proofErr w:type="spellEnd"/>
      <w:r>
        <w:t xml:space="preserve">, J., Wiest, R., </w:t>
      </w:r>
      <w:proofErr w:type="spellStart"/>
      <w:r>
        <w:t>Lanczi</w:t>
      </w:r>
      <w:proofErr w:type="spellEnd"/>
      <w:r>
        <w:t xml:space="preserve">, L., Gerstner, E., Weber, M.-A., </w:t>
      </w:r>
      <w:proofErr w:type="spellStart"/>
      <w:r>
        <w:t>Arbel</w:t>
      </w:r>
      <w:proofErr w:type="spellEnd"/>
      <w:r>
        <w:t xml:space="preserve">, T., </w:t>
      </w:r>
      <w:proofErr w:type="spellStart"/>
      <w:r>
        <w:t>Avants</w:t>
      </w:r>
      <w:proofErr w:type="spellEnd"/>
      <w:r>
        <w:t xml:space="preserve">, B. B., </w:t>
      </w:r>
      <w:proofErr w:type="spellStart"/>
      <w:r>
        <w:t>Ayache</w:t>
      </w:r>
      <w:proofErr w:type="spellEnd"/>
      <w:r>
        <w:t xml:space="preserve">, N., </w:t>
      </w:r>
      <w:proofErr w:type="spellStart"/>
      <w:r>
        <w:t>Buendia</w:t>
      </w:r>
      <w:proofErr w:type="spellEnd"/>
      <w:r>
        <w:t xml:space="preserve">, P., Collins, D. L., </w:t>
      </w:r>
      <w:proofErr w:type="spellStart"/>
      <w:r>
        <w:t>Cordier</w:t>
      </w:r>
      <w:proofErr w:type="spellEnd"/>
      <w:r>
        <w:t xml:space="preserve">, N., Corso, J. J., </w:t>
      </w:r>
      <w:proofErr w:type="spellStart"/>
      <w:r>
        <w:t>Criminisi</w:t>
      </w:r>
      <w:proofErr w:type="spellEnd"/>
      <w:r>
        <w:t xml:space="preserve">, A., Das, T., </w:t>
      </w:r>
      <w:proofErr w:type="spellStart"/>
      <w:r>
        <w:t>Delingette</w:t>
      </w:r>
      <w:proofErr w:type="spellEnd"/>
      <w:r>
        <w:t xml:space="preserve">, H., </w:t>
      </w:r>
      <w:proofErr w:type="spellStart"/>
      <w:r>
        <w:t>Demiralp</w:t>
      </w:r>
      <w:proofErr w:type="spellEnd"/>
      <w:r>
        <w:t xml:space="preserve">, Ç., Durst, C. R., </w:t>
      </w:r>
      <w:proofErr w:type="spellStart"/>
      <w:r>
        <w:t>Dojat</w:t>
      </w:r>
      <w:proofErr w:type="spellEnd"/>
      <w:r>
        <w:t xml:space="preserve">, M., Doyle, S., </w:t>
      </w:r>
      <w:proofErr w:type="spellStart"/>
      <w:r>
        <w:t>Festa</w:t>
      </w:r>
      <w:proofErr w:type="spellEnd"/>
      <w:r>
        <w:t xml:space="preserve">, J., Forbes, F., </w:t>
      </w:r>
      <w:proofErr w:type="spellStart"/>
      <w:r>
        <w:t>Geremia</w:t>
      </w:r>
      <w:proofErr w:type="spellEnd"/>
      <w:r>
        <w:t xml:space="preserve">, E., </w:t>
      </w:r>
      <w:proofErr w:type="spellStart"/>
      <w:r>
        <w:t>Glocker</w:t>
      </w:r>
      <w:proofErr w:type="spellEnd"/>
      <w:r>
        <w:t xml:space="preserve">, B., </w:t>
      </w:r>
      <w:proofErr w:type="spellStart"/>
      <w:r>
        <w:t>Golland</w:t>
      </w:r>
      <w:proofErr w:type="spellEnd"/>
      <w:r>
        <w:t xml:space="preserve">, P., Guo, X., </w:t>
      </w:r>
      <w:proofErr w:type="spellStart"/>
      <w:r>
        <w:t>Hamamci</w:t>
      </w:r>
      <w:proofErr w:type="spellEnd"/>
      <w:r>
        <w:t xml:space="preserve">, A., </w:t>
      </w:r>
      <w:proofErr w:type="spellStart"/>
      <w:r>
        <w:t>Iftekharuddin</w:t>
      </w:r>
      <w:proofErr w:type="spellEnd"/>
      <w:r>
        <w:t xml:space="preserve">, K. M., Jena, R., John, N. M., </w:t>
      </w:r>
      <w:proofErr w:type="spellStart"/>
      <w:r>
        <w:t>Konukoglu</w:t>
      </w:r>
      <w:proofErr w:type="spellEnd"/>
      <w:r>
        <w:t xml:space="preserve">, E., </w:t>
      </w:r>
      <w:proofErr w:type="spellStart"/>
      <w:r>
        <w:t>Lashkari</w:t>
      </w:r>
      <w:proofErr w:type="spellEnd"/>
      <w:r>
        <w:t xml:space="preserve">, D., </w:t>
      </w:r>
      <w:proofErr w:type="spellStart"/>
      <w:r>
        <w:t>Mariz</w:t>
      </w:r>
      <w:proofErr w:type="spellEnd"/>
      <w:r>
        <w:t xml:space="preserve">, J. A., Meier, R., Pereira, S., </w:t>
      </w:r>
      <w:proofErr w:type="spellStart"/>
      <w:r>
        <w:t>Precup</w:t>
      </w:r>
      <w:proofErr w:type="spellEnd"/>
      <w:r>
        <w:t xml:space="preserve">, D., Price, S. J., </w:t>
      </w:r>
      <w:proofErr w:type="spellStart"/>
      <w:r>
        <w:t>Raviv</w:t>
      </w:r>
      <w:proofErr w:type="spellEnd"/>
      <w:r>
        <w:t xml:space="preserve">, T. R., Reza, S. M. S., Ryan, M., </w:t>
      </w:r>
      <w:proofErr w:type="spellStart"/>
      <w:r>
        <w:t>Sarikaya</w:t>
      </w:r>
      <w:proofErr w:type="spellEnd"/>
      <w:r>
        <w:t xml:space="preserve">, D., Schwartz, L., Shin, H.-C., </w:t>
      </w:r>
      <w:proofErr w:type="spellStart"/>
      <w:r>
        <w:t>Shotton</w:t>
      </w:r>
      <w:proofErr w:type="spellEnd"/>
      <w:r>
        <w:t xml:space="preserve">, J., Silva, C. A., Sousa, N., </w:t>
      </w:r>
      <w:proofErr w:type="spellStart"/>
      <w:r>
        <w:t>Subbanna</w:t>
      </w:r>
      <w:proofErr w:type="spellEnd"/>
      <w:r>
        <w:t xml:space="preserve">, N. K., </w:t>
      </w:r>
      <w:proofErr w:type="spellStart"/>
      <w:r>
        <w:t>Szekely</w:t>
      </w:r>
      <w:proofErr w:type="spellEnd"/>
      <w:r>
        <w:t xml:space="preserve">, G., Taylor, T. J., Thomas, O. M., Tustison, N. J., </w:t>
      </w:r>
      <w:proofErr w:type="spellStart"/>
      <w:r>
        <w:t>Unal</w:t>
      </w:r>
      <w:proofErr w:type="spellEnd"/>
      <w:r>
        <w:t xml:space="preserve">, G., </w:t>
      </w:r>
      <w:proofErr w:type="spellStart"/>
      <w:r>
        <w:t>Vasseur</w:t>
      </w:r>
      <w:proofErr w:type="spellEnd"/>
      <w:r>
        <w:t xml:space="preserve">, F., </w:t>
      </w:r>
      <w:proofErr w:type="spellStart"/>
      <w:r>
        <w:t>Wintermark</w:t>
      </w:r>
      <w:proofErr w:type="spellEnd"/>
      <w:r>
        <w:t xml:space="preserve">, M., Ye, D. H., Zhao, L., Zhao, B., </w:t>
      </w:r>
      <w:proofErr w:type="spellStart"/>
      <w:r>
        <w:t>Zikic</w:t>
      </w:r>
      <w:proofErr w:type="spellEnd"/>
      <w:r>
        <w:t xml:space="preserve">, D., </w:t>
      </w:r>
      <w:proofErr w:type="spellStart"/>
      <w:r>
        <w:t>Prastawa</w:t>
      </w:r>
      <w:proofErr w:type="spellEnd"/>
      <w:r>
        <w:t xml:space="preserve">, M., Reyes, M., and Van </w:t>
      </w:r>
      <w:proofErr w:type="spellStart"/>
      <w:r>
        <w:t>Leemput</w:t>
      </w:r>
      <w:proofErr w:type="spellEnd"/>
      <w:r>
        <w:t>, K. “</w:t>
      </w:r>
      <w:r>
        <w:rPr>
          <w:b/>
        </w:rPr>
        <w:t>The Multimodal Brain Tumor Image Segmentation Benchmark (BRATS)</w:t>
      </w:r>
      <w:r>
        <w:t xml:space="preserve">” </w:t>
      </w:r>
      <w:r>
        <w:rPr>
          <w:i/>
        </w:rPr>
        <w:t>IEEE Trans Med Imaging</w:t>
      </w:r>
      <w:r>
        <w:t xml:space="preserve"> 34, no. 10 (2015): 1993–2024. doi:</w:t>
      </w:r>
      <w:hyperlink r:id="rId30">
        <w:r>
          <w:rPr>
            <w:rStyle w:val="Hyperlink"/>
          </w:rPr>
          <w:t>10.1109/TMI.2014.2377694</w:t>
        </w:r>
      </w:hyperlink>
    </w:p>
    <w:p w14:paraId="5162DC95" w14:textId="77777777" w:rsidR="00C57903" w:rsidRDefault="00701D86">
      <w:pPr>
        <w:pStyle w:val="Bibliography"/>
      </w:pPr>
      <w:r>
        <w:t xml:space="preserve">28. </w:t>
      </w:r>
      <w:proofErr w:type="spellStart"/>
      <w:r>
        <w:t>Schapire</w:t>
      </w:r>
      <w:proofErr w:type="spellEnd"/>
      <w:r>
        <w:t>, R. “</w:t>
      </w:r>
      <w:r>
        <w:rPr>
          <w:b/>
        </w:rPr>
        <w:t>The Strength of Weak Learnability</w:t>
      </w:r>
      <w:r>
        <w:t xml:space="preserve">” </w:t>
      </w:r>
      <w:r>
        <w:rPr>
          <w:i/>
        </w:rPr>
        <w:t>Machine Learning</w:t>
      </w:r>
      <w:r>
        <w:t xml:space="preserve"> 5, (1990): 197–227. </w:t>
      </w:r>
    </w:p>
    <w:p w14:paraId="58B50DFA" w14:textId="77777777" w:rsidR="00C57903" w:rsidRDefault="00701D86">
      <w:pPr>
        <w:pStyle w:val="Bibliography"/>
      </w:pPr>
      <w:r>
        <w:t xml:space="preserve">29. Freund, Y. and </w:t>
      </w:r>
      <w:proofErr w:type="spellStart"/>
      <w:r>
        <w:t>Schapire</w:t>
      </w:r>
      <w:proofErr w:type="spellEnd"/>
      <w:r>
        <w:t>, R. “</w:t>
      </w:r>
      <w:r>
        <w:rPr>
          <w:b/>
        </w:rPr>
        <w:t>A Decision-Theoretic Generalization of on-Line Learning and an Application to Boosting</w:t>
      </w:r>
      <w:r>
        <w:t xml:space="preserve">” </w:t>
      </w:r>
      <w:r>
        <w:rPr>
          <w:i/>
        </w:rPr>
        <w:t>Journal of Computer and System Sciences</w:t>
      </w:r>
      <w:r>
        <w:t xml:space="preserve"> 55, (1997): 119–139. </w:t>
      </w:r>
    </w:p>
    <w:p w14:paraId="34E62575" w14:textId="77777777" w:rsidR="00C57903" w:rsidRDefault="00701D86">
      <w:pPr>
        <w:pStyle w:val="Bibliography"/>
      </w:pPr>
      <w:r>
        <w:t>30. Ho, T. K. “</w:t>
      </w:r>
      <w:r>
        <w:rPr>
          <w:b/>
        </w:rPr>
        <w:t>Random Decision Forests</w:t>
      </w:r>
      <w:r>
        <w:t xml:space="preserve">” </w:t>
      </w:r>
      <w:r>
        <w:rPr>
          <w:i/>
        </w:rPr>
        <w:t>Document analysis and recognition, 1995., proceedings of the third international conference on</w:t>
      </w:r>
      <w:r>
        <w:t xml:space="preserve"> 1, (1995): 278–282 vol.1. doi:</w:t>
      </w:r>
      <w:hyperlink r:id="rId31">
        <w:r>
          <w:rPr>
            <w:rStyle w:val="Hyperlink"/>
          </w:rPr>
          <w:t>10.1109/ICDAR.1995.598994</w:t>
        </w:r>
      </w:hyperlink>
    </w:p>
    <w:p w14:paraId="7C37DA15" w14:textId="77777777" w:rsidR="00C57903" w:rsidRDefault="00701D86">
      <w:pPr>
        <w:pStyle w:val="Bibliography"/>
      </w:pPr>
      <w:r>
        <w:t xml:space="preserve">31. Amit, Y. and </w:t>
      </w:r>
      <w:proofErr w:type="spellStart"/>
      <w:r>
        <w:t>Geman</w:t>
      </w:r>
      <w:proofErr w:type="spellEnd"/>
      <w:r>
        <w:t>, D. “</w:t>
      </w:r>
      <w:r>
        <w:rPr>
          <w:b/>
        </w:rPr>
        <w:t>Shape Quantization and Recognition with Randomized Trees</w:t>
      </w:r>
      <w:r>
        <w:t xml:space="preserve">” </w:t>
      </w:r>
      <w:r>
        <w:rPr>
          <w:i/>
        </w:rPr>
        <w:t>Neural Computation</w:t>
      </w:r>
      <w:r>
        <w:t xml:space="preserve"> 9, (1997): 1545–1588. </w:t>
      </w:r>
    </w:p>
    <w:p w14:paraId="05B65D01" w14:textId="77777777" w:rsidR="00C57903" w:rsidRDefault="00701D86">
      <w:pPr>
        <w:pStyle w:val="Bibliography"/>
      </w:pPr>
      <w:r>
        <w:t xml:space="preserve">32. </w:t>
      </w:r>
      <w:proofErr w:type="spellStart"/>
      <w:r>
        <w:t>Neema</w:t>
      </w:r>
      <w:proofErr w:type="spellEnd"/>
      <w:r>
        <w:t xml:space="preserve">, M., </w:t>
      </w:r>
      <w:proofErr w:type="spellStart"/>
      <w:r>
        <w:t>Guss</w:t>
      </w:r>
      <w:proofErr w:type="spellEnd"/>
      <w:r>
        <w:t xml:space="preserve">, Z. D., </w:t>
      </w:r>
      <w:proofErr w:type="spellStart"/>
      <w:r>
        <w:t>Stankiewicz</w:t>
      </w:r>
      <w:proofErr w:type="spellEnd"/>
      <w:r>
        <w:t xml:space="preserve">, J. M., Arora, A., Healy, B. C., and </w:t>
      </w:r>
      <w:proofErr w:type="spellStart"/>
      <w:r>
        <w:t>Bakshi</w:t>
      </w:r>
      <w:proofErr w:type="spellEnd"/>
      <w:r>
        <w:t>, R. “</w:t>
      </w:r>
      <w:r>
        <w:rPr>
          <w:b/>
        </w:rPr>
        <w:t>Normal Findings on Brain Fluid-Attenuated Inversion Recovery MR Images at 3T</w:t>
      </w:r>
      <w:r>
        <w:t xml:space="preserve">” </w:t>
      </w:r>
      <w:r>
        <w:rPr>
          <w:i/>
        </w:rPr>
        <w:t xml:space="preserve">AJNR Am J </w:t>
      </w:r>
      <w:proofErr w:type="spellStart"/>
      <w:r>
        <w:rPr>
          <w:i/>
        </w:rPr>
        <w:t>Neuroradiol</w:t>
      </w:r>
      <w:proofErr w:type="spellEnd"/>
      <w:r>
        <w:t xml:space="preserve"> 30, no. 5 (2009): 911–6. doi:</w:t>
      </w:r>
      <w:hyperlink r:id="rId32">
        <w:r>
          <w:rPr>
            <w:rStyle w:val="Hyperlink"/>
          </w:rPr>
          <w:t>10.3174/ajnr.A1514</w:t>
        </w:r>
      </w:hyperlink>
    </w:p>
    <w:p w14:paraId="401AAF21" w14:textId="77777777" w:rsidR="00C57903" w:rsidRDefault="00701D86">
      <w:pPr>
        <w:pStyle w:val="Bibliography"/>
      </w:pPr>
      <w:r>
        <w:t xml:space="preserve">33. </w:t>
      </w:r>
      <w:proofErr w:type="spellStart"/>
      <w:r>
        <w:t>Avants</w:t>
      </w:r>
      <w:proofErr w:type="spellEnd"/>
      <w:r>
        <w:t>, B. B., Tustison, N. J., Stauffer, M., Song, G., Wu, B., and Gee, J. C. “</w:t>
      </w:r>
      <w:r>
        <w:rPr>
          <w:b/>
        </w:rPr>
        <w:t xml:space="preserve">The Insight </w:t>
      </w:r>
      <w:proofErr w:type="spellStart"/>
      <w:r>
        <w:rPr>
          <w:b/>
        </w:rPr>
        <w:t>ToolKit</w:t>
      </w:r>
      <w:proofErr w:type="spellEnd"/>
      <w:r>
        <w:rPr>
          <w:b/>
        </w:rPr>
        <w:t xml:space="preserve"> Image Registration Framework</w:t>
      </w:r>
      <w:r>
        <w:t xml:space="preserve">” </w:t>
      </w:r>
      <w:r>
        <w:rPr>
          <w:i/>
        </w:rPr>
        <w:t xml:space="preserve">Front </w:t>
      </w:r>
      <w:proofErr w:type="spellStart"/>
      <w:r>
        <w:rPr>
          <w:i/>
        </w:rPr>
        <w:t>Neuroinform</w:t>
      </w:r>
      <w:proofErr w:type="spellEnd"/>
      <w:r>
        <w:t xml:space="preserve"> 8, (2014): 44. doi:</w:t>
      </w:r>
      <w:hyperlink r:id="rId33">
        <w:r>
          <w:rPr>
            <w:rStyle w:val="Hyperlink"/>
          </w:rPr>
          <w:t>10.3389/fninf.2014.00044</w:t>
        </w:r>
      </w:hyperlink>
    </w:p>
    <w:p w14:paraId="5ABD4E91" w14:textId="77777777" w:rsidR="00C57903" w:rsidRDefault="00701D86">
      <w:pPr>
        <w:pStyle w:val="Bibliography"/>
      </w:pPr>
      <w:r>
        <w:t xml:space="preserve">34. Tustison, N. J., </w:t>
      </w:r>
      <w:proofErr w:type="spellStart"/>
      <w:r>
        <w:t>Avants</w:t>
      </w:r>
      <w:proofErr w:type="spellEnd"/>
      <w:r>
        <w:t xml:space="preserve">, B. B., Cook, P. A., Zheng, Y., Egan, A., </w:t>
      </w:r>
      <w:proofErr w:type="spellStart"/>
      <w:r>
        <w:t>Yushkevich</w:t>
      </w:r>
      <w:proofErr w:type="spellEnd"/>
      <w:r>
        <w:t>, P. A., and Gee, J. C. “</w:t>
      </w:r>
      <w:r>
        <w:rPr>
          <w:b/>
        </w:rPr>
        <w:t>N4ITK: Improved N3 Bias Correction</w:t>
      </w:r>
      <w:r>
        <w:t xml:space="preserve">” </w:t>
      </w:r>
      <w:r>
        <w:rPr>
          <w:i/>
        </w:rPr>
        <w:t>IEEE Trans Med Imaging</w:t>
      </w:r>
      <w:r>
        <w:t xml:space="preserve"> 29, no. 6 (2010): 1310–20. doi:</w:t>
      </w:r>
      <w:hyperlink r:id="rId34">
        <w:r>
          <w:rPr>
            <w:rStyle w:val="Hyperlink"/>
          </w:rPr>
          <w:t>10.1109/TMI.2010.2046908</w:t>
        </w:r>
      </w:hyperlink>
    </w:p>
    <w:p w14:paraId="2B7BF8C1" w14:textId="77777777" w:rsidR="00C57903" w:rsidRDefault="00701D86">
      <w:pPr>
        <w:pStyle w:val="Bibliography"/>
      </w:pPr>
      <w:r>
        <w:t xml:space="preserve">35. </w:t>
      </w:r>
      <w:proofErr w:type="spellStart"/>
      <w:r>
        <w:t>Manjón</w:t>
      </w:r>
      <w:proofErr w:type="spellEnd"/>
      <w:r>
        <w:t xml:space="preserve">, J. V., Coupé, P., </w:t>
      </w:r>
      <w:proofErr w:type="spellStart"/>
      <w:r>
        <w:t>Martí-Bonmatí</w:t>
      </w:r>
      <w:proofErr w:type="spellEnd"/>
      <w:r>
        <w:t>, L., Collins, D. L., and Robles, M. “</w:t>
      </w:r>
      <w:r>
        <w:rPr>
          <w:b/>
        </w:rPr>
        <w:t xml:space="preserve">Adaptive Non-Local Means </w:t>
      </w:r>
      <w:proofErr w:type="spellStart"/>
      <w:r>
        <w:rPr>
          <w:b/>
        </w:rPr>
        <w:t>Denoising</w:t>
      </w:r>
      <w:proofErr w:type="spellEnd"/>
      <w:r>
        <w:rPr>
          <w:b/>
        </w:rPr>
        <w:t xml:space="preserve"> of MR Images with Spatially Varying Noise Levels</w:t>
      </w:r>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31, no. 1 (2010): 192–203. doi:</w:t>
      </w:r>
      <w:hyperlink r:id="rId35">
        <w:r>
          <w:rPr>
            <w:rStyle w:val="Hyperlink"/>
          </w:rPr>
          <w:t>10.1002/jmri.22003</w:t>
        </w:r>
      </w:hyperlink>
    </w:p>
    <w:p w14:paraId="4E02C30D" w14:textId="77777777" w:rsidR="00C57903" w:rsidRDefault="00701D86">
      <w:pPr>
        <w:pStyle w:val="Bibliography"/>
      </w:pPr>
      <w:r>
        <w:t xml:space="preserve">36. Tustison, N. J., Cook, P. A., Klein, A., Song, G., Das, S. R., </w:t>
      </w:r>
      <w:proofErr w:type="spellStart"/>
      <w:r>
        <w:t>Duda</w:t>
      </w:r>
      <w:proofErr w:type="spellEnd"/>
      <w:r>
        <w:t xml:space="preserve">, J. T., </w:t>
      </w:r>
      <w:proofErr w:type="spellStart"/>
      <w:r>
        <w:t>Kandel</w:t>
      </w:r>
      <w:proofErr w:type="spellEnd"/>
      <w:r>
        <w:t xml:space="preserve">, B. M., </w:t>
      </w:r>
      <w:proofErr w:type="spellStart"/>
      <w:r>
        <w:t>Strien</w:t>
      </w:r>
      <w:proofErr w:type="spellEnd"/>
      <w:r>
        <w:t xml:space="preserve">, N. van, Stone, J. R., Gee, J. C., and </w:t>
      </w:r>
      <w:proofErr w:type="spellStart"/>
      <w:r>
        <w:t>Avants</w:t>
      </w:r>
      <w:proofErr w:type="spellEnd"/>
      <w:r>
        <w:t>, B. B. “</w:t>
      </w:r>
      <w:r>
        <w:rPr>
          <w:b/>
        </w:rPr>
        <w:t xml:space="preserve">Large-Scale Evaluation of ANTs and </w:t>
      </w:r>
      <w:proofErr w:type="spellStart"/>
      <w:r>
        <w:rPr>
          <w:b/>
        </w:rPr>
        <w:t>FreeSurfer</w:t>
      </w:r>
      <w:proofErr w:type="spellEnd"/>
      <w:r>
        <w:rPr>
          <w:b/>
        </w:rPr>
        <w:t xml:space="preserve"> Cortical Thickness Measurements</w:t>
      </w:r>
      <w:r>
        <w:t xml:space="preserve">” </w:t>
      </w:r>
      <w:r>
        <w:rPr>
          <w:i/>
        </w:rPr>
        <w:t>Neuroimage</w:t>
      </w:r>
      <w:r>
        <w:t xml:space="preserve"> 99, (2014): 166–79. doi:</w:t>
      </w:r>
      <w:hyperlink r:id="rId36">
        <w:r>
          <w:rPr>
            <w:rStyle w:val="Hyperlink"/>
          </w:rPr>
          <w:t>10.1016/j.neuroimage.2014.05.044</w:t>
        </w:r>
      </w:hyperlink>
    </w:p>
    <w:p w14:paraId="5B01B9BD" w14:textId="77777777" w:rsidR="00C57903" w:rsidRDefault="00701D86">
      <w:pPr>
        <w:pStyle w:val="Bibliography"/>
      </w:pPr>
      <w:r>
        <w:t xml:space="preserve">37. </w:t>
      </w:r>
      <w:proofErr w:type="spellStart"/>
      <w:r>
        <w:t>Nyúl</w:t>
      </w:r>
      <w:proofErr w:type="spellEnd"/>
      <w:r>
        <w:t xml:space="preserve">, L. G., </w:t>
      </w:r>
      <w:proofErr w:type="spellStart"/>
      <w:r>
        <w:t>Udupa</w:t>
      </w:r>
      <w:proofErr w:type="spellEnd"/>
      <w:r>
        <w:t>, J. K., and Zhang, X. “</w:t>
      </w:r>
      <w:r>
        <w:rPr>
          <w:b/>
        </w:rPr>
        <w:t>New Variants of a Method of MRI Scale Standardization</w:t>
      </w:r>
      <w:r>
        <w:t xml:space="preserve">” </w:t>
      </w:r>
      <w:r>
        <w:rPr>
          <w:i/>
        </w:rPr>
        <w:t>IEEE Trans Med Imaging</w:t>
      </w:r>
      <w:r>
        <w:t xml:space="preserve"> 19, no. 2 (2000): 143–50. doi:</w:t>
      </w:r>
      <w:hyperlink r:id="rId37">
        <w:r>
          <w:rPr>
            <w:rStyle w:val="Hyperlink"/>
          </w:rPr>
          <w:t>10.1109/42.836373</w:t>
        </w:r>
      </w:hyperlink>
    </w:p>
    <w:p w14:paraId="6C3F76B4" w14:textId="77777777" w:rsidR="00C57903" w:rsidRDefault="00701D86">
      <w:pPr>
        <w:pStyle w:val="Bibliography"/>
      </w:pPr>
      <w:r>
        <w:t xml:space="preserve">38. </w:t>
      </w:r>
      <w:proofErr w:type="spellStart"/>
      <w:r>
        <w:t>Yushkevich</w:t>
      </w:r>
      <w:proofErr w:type="spellEnd"/>
      <w:r>
        <w:t xml:space="preserve">, P. A., </w:t>
      </w:r>
      <w:proofErr w:type="spellStart"/>
      <w:r>
        <w:t>Piven</w:t>
      </w:r>
      <w:proofErr w:type="spellEnd"/>
      <w:r>
        <w:t xml:space="preserve">, J., Hazlett, H. C., Smith, R. G., Ho, S., Gee, J. C., and </w:t>
      </w:r>
      <w:proofErr w:type="spellStart"/>
      <w:r>
        <w:t>Gerig</w:t>
      </w:r>
      <w:proofErr w:type="spellEnd"/>
      <w:r>
        <w:t>, G. “</w:t>
      </w:r>
      <w:r>
        <w:rPr>
          <w:b/>
        </w:rPr>
        <w:t>User-Guided 3D Active Contour Segmentation of Anatomical Structures: Significantly Improved Efficiency and Reliability</w:t>
      </w:r>
      <w:r>
        <w:t xml:space="preserve">” </w:t>
      </w:r>
      <w:r>
        <w:rPr>
          <w:i/>
        </w:rPr>
        <w:t>Neuroimage</w:t>
      </w:r>
      <w:r>
        <w:t xml:space="preserve"> 31, no. 3 (2006): 1116–28. doi:</w:t>
      </w:r>
      <w:hyperlink r:id="rId38">
        <w:r>
          <w:rPr>
            <w:rStyle w:val="Hyperlink"/>
          </w:rPr>
          <w:t>10.1016/j.neuroimage.2006.01.015</w:t>
        </w:r>
      </w:hyperlink>
    </w:p>
    <w:p w14:paraId="59B9B892" w14:textId="77777777" w:rsidR="00C57903" w:rsidRDefault="00701D86">
      <w:pPr>
        <w:pStyle w:val="Bibliography"/>
      </w:pPr>
      <w:r>
        <w:t xml:space="preserve">39. </w:t>
      </w:r>
      <w:proofErr w:type="spellStart"/>
      <w:r>
        <w:t>Avants</w:t>
      </w:r>
      <w:proofErr w:type="spellEnd"/>
      <w:r>
        <w:t>, B. B., Tustison, N. J., Wu, J., Cook, P. A., and Gee, J. C. “</w:t>
      </w:r>
      <w:r>
        <w:rPr>
          <w:b/>
        </w:rPr>
        <w:t xml:space="preserve">An Open Source Multivariate Framework for </w:t>
      </w:r>
      <m:oMath>
        <m:r>
          <w:rPr>
            <w:rFonts w:ascii="Cambria Math" w:hAnsi="Cambria Math"/>
          </w:rPr>
          <m:t>n</m:t>
        </m:r>
      </m:oMath>
      <w:r>
        <w:rPr>
          <w:b/>
        </w:rPr>
        <w:t>-Tissue Segmentation with Evaluation on Public Data</w:t>
      </w:r>
      <w:r>
        <w:t xml:space="preserve">” </w:t>
      </w:r>
      <w:proofErr w:type="spellStart"/>
      <w:r>
        <w:rPr>
          <w:i/>
        </w:rPr>
        <w:t>Neuroinformatics</w:t>
      </w:r>
      <w:proofErr w:type="spellEnd"/>
      <w:r>
        <w:t xml:space="preserve"> 9, no. 4 (2011): 381–400. doi:</w:t>
      </w:r>
      <w:hyperlink r:id="rId39">
        <w:r>
          <w:rPr>
            <w:rStyle w:val="Hyperlink"/>
          </w:rPr>
          <w:t>10.1007/s12021-011-9109-y</w:t>
        </w:r>
      </w:hyperlink>
    </w:p>
    <w:p w14:paraId="44EAA982" w14:textId="77777777" w:rsidR="00C57903" w:rsidRDefault="00701D86">
      <w:pPr>
        <w:pStyle w:val="Bibliography"/>
      </w:pPr>
      <w:r>
        <w:t xml:space="preserve">40. Landman, B. A., Huang, A. J., Gifford, A., </w:t>
      </w:r>
      <w:proofErr w:type="spellStart"/>
      <w:r>
        <w:t>Vikram</w:t>
      </w:r>
      <w:proofErr w:type="spellEnd"/>
      <w:r>
        <w:t xml:space="preserve">, D. S., Lim, I. A. L., Farrell, J. A. D., </w:t>
      </w:r>
      <w:proofErr w:type="spellStart"/>
      <w:r>
        <w:t>Bogovic</w:t>
      </w:r>
      <w:proofErr w:type="spellEnd"/>
      <w:r>
        <w:t xml:space="preserve">, J. A., Hua, J., Chen, M., </w:t>
      </w:r>
      <w:proofErr w:type="spellStart"/>
      <w:r>
        <w:t>Jarso</w:t>
      </w:r>
      <w:proofErr w:type="spellEnd"/>
      <w:r>
        <w:t xml:space="preserve">, S., Smith, S. A., Joel, S., Mori, S., </w:t>
      </w:r>
      <w:proofErr w:type="spellStart"/>
      <w:r>
        <w:t>Pekar</w:t>
      </w:r>
      <w:proofErr w:type="spellEnd"/>
      <w:r>
        <w:t xml:space="preserve">, J. J., Barker, P. B., Prince, J. L., and </w:t>
      </w:r>
      <w:proofErr w:type="spellStart"/>
      <w:r>
        <w:t>Zijl</w:t>
      </w:r>
      <w:proofErr w:type="spellEnd"/>
      <w:r>
        <w:t>, P. C. M. van. “</w:t>
      </w:r>
      <w:r>
        <w:rPr>
          <w:b/>
        </w:rPr>
        <w:t>Multi-Parametric Neuroimaging Reproducibility: A 3-T Resource Study</w:t>
      </w:r>
      <w:r>
        <w:t xml:space="preserve">” </w:t>
      </w:r>
      <w:r>
        <w:rPr>
          <w:i/>
        </w:rPr>
        <w:t>Neuroimage</w:t>
      </w:r>
      <w:r>
        <w:t xml:space="preserve"> 54, no. 4 (2011): 2854–66. doi:</w:t>
      </w:r>
      <w:hyperlink r:id="rId40">
        <w:r>
          <w:rPr>
            <w:rStyle w:val="Hyperlink"/>
          </w:rPr>
          <w:t>10.1016/j.neuroimage.2010.11.047</w:t>
        </w:r>
      </w:hyperlink>
    </w:p>
    <w:p w14:paraId="7975AC5A" w14:textId="77777777" w:rsidR="00C57903" w:rsidRDefault="00701D86">
      <w:pPr>
        <w:pStyle w:val="Bibliography"/>
      </w:pPr>
      <w:r>
        <w:t xml:space="preserve">41. Maurer, C. R., </w:t>
      </w:r>
      <w:proofErr w:type="spellStart"/>
      <w:r>
        <w:t>Rensheng</w:t>
      </w:r>
      <w:proofErr w:type="spellEnd"/>
      <w:r>
        <w:t xml:space="preserve">, Q., and </w:t>
      </w:r>
      <w:proofErr w:type="spellStart"/>
      <w:r>
        <w:t>Raghavan</w:t>
      </w:r>
      <w:proofErr w:type="spellEnd"/>
      <w:r>
        <w:t>, V. “</w:t>
      </w:r>
      <w:r>
        <w:rPr>
          <w:b/>
        </w:rPr>
        <w:t>A Linear Time Algorithm for Computing Exact Euclidean Distance Transforms of Binary Images in Arbitrary Dimensions</w:t>
      </w:r>
      <w:r>
        <w:t xml:space="preserve">” </w:t>
      </w:r>
      <w:r>
        <w:rPr>
          <w:i/>
        </w:rPr>
        <w:t>Pattern Analysis and Machine Intelligence, IEEE Transactions on</w:t>
      </w:r>
      <w:r>
        <w:t xml:space="preserve"> 25, no. 2 (2003): 265–270. doi:</w:t>
      </w:r>
      <w:hyperlink r:id="rId41">
        <w:r>
          <w:rPr>
            <w:rStyle w:val="Hyperlink"/>
          </w:rPr>
          <w:t>10.1109/TPAMI.2003.1177156</w:t>
        </w:r>
      </w:hyperlink>
    </w:p>
    <w:p w14:paraId="3261E784" w14:textId="77777777" w:rsidR="00C57903" w:rsidRDefault="00701D86">
      <w:pPr>
        <w:pStyle w:val="Bibliography"/>
      </w:pPr>
      <w:r>
        <w:t xml:space="preserve">42. Tustison, N. J. and </w:t>
      </w:r>
      <w:proofErr w:type="spellStart"/>
      <w:r>
        <w:t>Avants</w:t>
      </w:r>
      <w:proofErr w:type="spellEnd"/>
      <w:r>
        <w:t>, B. B. “</w:t>
      </w:r>
      <w:r>
        <w:rPr>
          <w:b/>
        </w:rPr>
        <w:t>Explicit B-Spline Regularization in Diffeomorphic Image Registration</w:t>
      </w:r>
      <w:r>
        <w:t xml:space="preserve">” </w:t>
      </w:r>
      <w:r>
        <w:rPr>
          <w:i/>
        </w:rPr>
        <w:t xml:space="preserve">Front </w:t>
      </w:r>
      <w:proofErr w:type="spellStart"/>
      <w:r>
        <w:rPr>
          <w:i/>
        </w:rPr>
        <w:t>Neuroinform</w:t>
      </w:r>
      <w:proofErr w:type="spellEnd"/>
      <w:r>
        <w:t xml:space="preserve"> 7, (2013): 39. doi:</w:t>
      </w:r>
      <w:hyperlink r:id="rId42">
        <w:r>
          <w:rPr>
            <w:rStyle w:val="Hyperlink"/>
          </w:rPr>
          <w:t>10.3389/fninf.2013.00039</w:t>
        </w:r>
      </w:hyperlink>
    </w:p>
    <w:p w14:paraId="70FB7F4D" w14:textId="77777777" w:rsidR="00C57903" w:rsidRDefault="00701D86">
      <w:pPr>
        <w:pStyle w:val="Bibliography"/>
      </w:pPr>
      <w:r>
        <w:t xml:space="preserve">43. </w:t>
      </w:r>
      <w:proofErr w:type="spellStart"/>
      <w:r>
        <w:t>Avants</w:t>
      </w:r>
      <w:proofErr w:type="spellEnd"/>
      <w:r>
        <w:t>, B. B., Tustison, N. J., Song, G., Cook, P. A., Klein, A., and Gee, J. C. “</w:t>
      </w:r>
      <w:r>
        <w:rPr>
          <w:b/>
        </w:rPr>
        <w:t>A Reproducible Evaluation of ANTs Similarity Metric Performance in Brain Image Registration</w:t>
      </w:r>
      <w:r>
        <w:t xml:space="preserve">” </w:t>
      </w:r>
      <w:r>
        <w:rPr>
          <w:i/>
        </w:rPr>
        <w:t>Neuroimage</w:t>
      </w:r>
      <w:r>
        <w:t xml:space="preserve"> 54, no. 3 (2011): 2033–44. doi:</w:t>
      </w:r>
      <w:hyperlink r:id="rId43">
        <w:r>
          <w:rPr>
            <w:rStyle w:val="Hyperlink"/>
          </w:rPr>
          <w:t>10.1016/j.neuroimage.2010.09.025</w:t>
        </w:r>
      </w:hyperlink>
    </w:p>
    <w:p w14:paraId="7B4FB0B1" w14:textId="77777777" w:rsidR="00C57903" w:rsidRDefault="00701D86">
      <w:pPr>
        <w:pStyle w:val="Bibliography"/>
      </w:pPr>
      <w:r>
        <w:t xml:space="preserve">44. </w:t>
      </w:r>
      <w:proofErr w:type="spellStart"/>
      <w:r>
        <w:t>Anbeek</w:t>
      </w:r>
      <w:proofErr w:type="spellEnd"/>
      <w:r>
        <w:t xml:space="preserve">, P., </w:t>
      </w:r>
      <w:proofErr w:type="spellStart"/>
      <w:r>
        <w:t>Vincken</w:t>
      </w:r>
      <w:proofErr w:type="spellEnd"/>
      <w:r>
        <w:t xml:space="preserve">, K. L., </w:t>
      </w:r>
      <w:proofErr w:type="spellStart"/>
      <w:r>
        <w:t>Osch</w:t>
      </w:r>
      <w:proofErr w:type="spellEnd"/>
      <w:r>
        <w:t xml:space="preserve">, M. J. P. van, </w:t>
      </w:r>
      <w:proofErr w:type="spellStart"/>
      <w:r>
        <w:t>Bisschops</w:t>
      </w:r>
      <w:proofErr w:type="spellEnd"/>
      <w:r>
        <w:t xml:space="preserve">, R. H. C., and </w:t>
      </w:r>
      <w:proofErr w:type="spellStart"/>
      <w:r>
        <w:t>Grond</w:t>
      </w:r>
      <w:proofErr w:type="spellEnd"/>
      <w:r>
        <w:t>, J. van der. “</w:t>
      </w:r>
      <w:r>
        <w:rPr>
          <w:b/>
        </w:rPr>
        <w:t>Probabilistic Segmentation of White Matter Lesions in MR Imaging</w:t>
      </w:r>
      <w:r>
        <w:t xml:space="preserve">” </w:t>
      </w:r>
      <w:r>
        <w:rPr>
          <w:i/>
        </w:rPr>
        <w:t>Neuroimage</w:t>
      </w:r>
      <w:r>
        <w:t xml:space="preserve"> 21, no. 3 (2004): 1037–44. doi:</w:t>
      </w:r>
      <w:hyperlink r:id="rId44">
        <w:r>
          <w:rPr>
            <w:rStyle w:val="Hyperlink"/>
          </w:rPr>
          <w:t>10.1016/j.neuroimage.2003.10.012</w:t>
        </w:r>
      </w:hyperlink>
    </w:p>
    <w:p w14:paraId="3B3A8317" w14:textId="77777777" w:rsidR="00C57903" w:rsidRDefault="00701D86">
      <w:pPr>
        <w:pStyle w:val="Bibliography"/>
      </w:pPr>
      <w:r>
        <w:t xml:space="preserve">45. </w:t>
      </w:r>
      <w:proofErr w:type="spellStart"/>
      <w:r>
        <w:t>García</w:t>
      </w:r>
      <w:proofErr w:type="spellEnd"/>
      <w:r>
        <w:t>-Lorenzo, D., Francis, S., Narayanan, S., Arnold, D. L., and Collins, D. L. “</w:t>
      </w:r>
      <w:r>
        <w:rPr>
          <w:b/>
        </w:rPr>
        <w:t>Review of Automatic Segmentation Methods of Multiple Sclerosis White Matter Lesions on Conventional Magnetic Resonance Imaging</w:t>
      </w:r>
      <w:r>
        <w:t xml:space="preserve">” </w:t>
      </w:r>
      <w:r>
        <w:rPr>
          <w:i/>
        </w:rPr>
        <w:t>Med Image Anal</w:t>
      </w:r>
      <w:r>
        <w:t xml:space="preserve"> 17, no. 1 (2013): 1–18. doi:</w:t>
      </w:r>
      <w:hyperlink r:id="rId45">
        <w:r>
          <w:rPr>
            <w:rStyle w:val="Hyperlink"/>
          </w:rPr>
          <w:t>10.1016/j.media.2012.09.004</w:t>
        </w:r>
      </w:hyperlink>
    </w:p>
    <w:p w14:paraId="4EC3EEE2" w14:textId="77777777" w:rsidR="00C57903" w:rsidRDefault="00701D86">
      <w:pPr>
        <w:pStyle w:val="Bibliography"/>
      </w:pPr>
      <w:r>
        <w:t xml:space="preserve">46. </w:t>
      </w:r>
      <w:proofErr w:type="spellStart"/>
      <w:r>
        <w:t>Liaw</w:t>
      </w:r>
      <w:proofErr w:type="spellEnd"/>
      <w:r>
        <w:t>, A. and Wiener, M. “</w:t>
      </w:r>
      <w:r>
        <w:rPr>
          <w:b/>
        </w:rPr>
        <w:t xml:space="preserve">Classification and Regression by </w:t>
      </w:r>
      <w:proofErr w:type="spellStart"/>
      <w:r>
        <w:rPr>
          <w:b/>
        </w:rPr>
        <w:t>randomForest</w:t>
      </w:r>
      <w:proofErr w:type="spellEnd"/>
      <w:r>
        <w:t xml:space="preserve">” </w:t>
      </w:r>
      <w:r>
        <w:rPr>
          <w:i/>
        </w:rPr>
        <w:t>R News</w:t>
      </w:r>
      <w:r>
        <w:t xml:space="preserve"> 2/3, (2002): 18–22. </w:t>
      </w:r>
    </w:p>
    <w:p w14:paraId="4DB032A9" w14:textId="77777777" w:rsidR="00C57903" w:rsidRDefault="00701D86">
      <w:pPr>
        <w:pStyle w:val="Bibliography"/>
      </w:pPr>
      <w:r>
        <w:t xml:space="preserve">47. </w:t>
      </w:r>
      <w:proofErr w:type="spellStart"/>
      <w:r>
        <w:t>Grimaud</w:t>
      </w:r>
      <w:proofErr w:type="spellEnd"/>
      <w:r>
        <w:t xml:space="preserve">, J., Lai, M., Thorpe, J., </w:t>
      </w:r>
      <w:proofErr w:type="spellStart"/>
      <w:r>
        <w:t>Adeleine</w:t>
      </w:r>
      <w:proofErr w:type="spellEnd"/>
      <w:r>
        <w:t xml:space="preserve">, P., Wang, L., Barker, G. J., Plummer, D. L., </w:t>
      </w:r>
      <w:proofErr w:type="spellStart"/>
      <w:r>
        <w:t>Tofts</w:t>
      </w:r>
      <w:proofErr w:type="spellEnd"/>
      <w:r>
        <w:t>, P. S., McDonald, W. I., and Miller, D. H. “</w:t>
      </w:r>
      <w:r>
        <w:rPr>
          <w:b/>
        </w:rPr>
        <w:t>Quantification of MRI Lesion Load in Multiple Sclerosis: A Comparison of Three Computer-Assisted Techniques</w:t>
      </w:r>
      <w:r>
        <w:t xml:space="preserve">” </w:t>
      </w:r>
      <w:proofErr w:type="spellStart"/>
      <w:r>
        <w:rPr>
          <w:i/>
        </w:rPr>
        <w:t>Magn</w:t>
      </w:r>
      <w:proofErr w:type="spellEnd"/>
      <w:r>
        <w:rPr>
          <w:i/>
        </w:rPr>
        <w:t xml:space="preserve"> </w:t>
      </w:r>
      <w:proofErr w:type="spellStart"/>
      <w:r>
        <w:rPr>
          <w:i/>
        </w:rPr>
        <w:t>Reson</w:t>
      </w:r>
      <w:proofErr w:type="spellEnd"/>
      <w:r>
        <w:rPr>
          <w:i/>
        </w:rPr>
        <w:t xml:space="preserve"> Imaging</w:t>
      </w:r>
      <w:r>
        <w:t xml:space="preserve"> 14, no. 5 (1996): 495–505. </w:t>
      </w:r>
    </w:p>
    <w:p w14:paraId="7B946012" w14:textId="77777777" w:rsidR="00C57903" w:rsidRDefault="00701D86">
      <w:pPr>
        <w:pStyle w:val="Bibliography"/>
      </w:pPr>
      <w:r>
        <w:t>48. “</w:t>
      </w:r>
      <w:r>
        <w:rPr>
          <w:b/>
        </w:rPr>
        <w:t>Special Issue on 2008 MICCAI Workshop - MS Lesion Segmentation</w:t>
      </w:r>
      <w:r>
        <w:t xml:space="preserve">” (2008): </w:t>
      </w:r>
    </w:p>
    <w:p w14:paraId="06369B36" w14:textId="77777777" w:rsidR="00131FBF" w:rsidRDefault="00131FBF">
      <w:pPr>
        <w:pStyle w:val="Bibliography"/>
      </w:pPr>
    </w:p>
    <w:p w14:paraId="77ED2614" w14:textId="77777777" w:rsidR="00131FBF" w:rsidRDefault="00131FBF">
      <w:pPr>
        <w:pStyle w:val="Bibliography"/>
      </w:pPr>
    </w:p>
    <w:p w14:paraId="5FDAC7B2" w14:textId="77777777" w:rsidR="00131FBF" w:rsidRDefault="00131FBF">
      <w:pPr>
        <w:pStyle w:val="Bibliography"/>
      </w:pPr>
    </w:p>
    <w:p w14:paraId="672BF05F" w14:textId="77777777" w:rsidR="00131FBF" w:rsidRPr="00131FBF" w:rsidRDefault="00131FBF">
      <w:pPr>
        <w:pStyle w:val="Bibliography"/>
      </w:pPr>
    </w:p>
    <w:p w14:paraId="1BB15E41" w14:textId="77777777" w:rsidR="00131FBF" w:rsidRPr="001C17B7" w:rsidRDefault="00131FBF" w:rsidP="00131FBF">
      <w:pPr>
        <w:pStyle w:val="NormalWeb"/>
        <w:rPr>
          <w:rFonts w:asciiTheme="minorHAnsi" w:hAnsiTheme="minorHAnsi"/>
          <w:sz w:val="24"/>
          <w:szCs w:val="24"/>
        </w:rPr>
      </w:pPr>
      <w:proofErr w:type="gramStart"/>
      <w:r w:rsidRPr="001C17B7">
        <w:rPr>
          <w:rFonts w:asciiTheme="minorHAnsi" w:hAnsiTheme="minorHAnsi"/>
          <w:sz w:val="24"/>
          <w:szCs w:val="24"/>
        </w:rPr>
        <w:t>Hadsell</w:t>
      </w:r>
      <w:r w:rsidR="0046071B">
        <w:rPr>
          <w:rFonts w:asciiTheme="minorHAnsi" w:hAnsiTheme="minorHAnsi"/>
          <w:sz w:val="24"/>
          <w:szCs w:val="24"/>
        </w:rPr>
        <w:t xml:space="preserve"> </w:t>
      </w:r>
      <w:r w:rsidRPr="001C17B7">
        <w:rPr>
          <w:rFonts w:asciiTheme="minorHAnsi" w:hAnsiTheme="minorHAnsi"/>
          <w:sz w:val="24"/>
          <w:szCs w:val="24"/>
        </w:rPr>
        <w:t>,R</w:t>
      </w:r>
      <w:proofErr w:type="gramEnd"/>
      <w:r w:rsidRPr="001C17B7">
        <w:rPr>
          <w:rFonts w:asciiTheme="minorHAnsi" w:hAnsiTheme="minorHAnsi"/>
          <w:sz w:val="24"/>
          <w:szCs w:val="24"/>
        </w:rPr>
        <w:t>.</w:t>
      </w:r>
      <w:r w:rsidR="0046071B">
        <w:rPr>
          <w:rFonts w:asciiTheme="minorHAnsi" w:hAnsiTheme="minorHAnsi"/>
          <w:sz w:val="24"/>
          <w:szCs w:val="24"/>
        </w:rPr>
        <w:t xml:space="preserve"> </w:t>
      </w:r>
      <w:r w:rsidRPr="001C17B7">
        <w:rPr>
          <w:rFonts w:asciiTheme="minorHAnsi" w:hAnsiTheme="minorHAnsi"/>
          <w:i/>
          <w:iCs/>
          <w:sz w:val="24"/>
          <w:szCs w:val="24"/>
        </w:rPr>
        <w:t>et</w:t>
      </w:r>
      <w:r>
        <w:rPr>
          <w:rFonts w:asciiTheme="minorHAnsi" w:hAnsiTheme="minorHAnsi"/>
          <w:i/>
          <w:iCs/>
          <w:sz w:val="24"/>
          <w:szCs w:val="24"/>
        </w:rPr>
        <w:t xml:space="preserve"> </w:t>
      </w:r>
      <w:r w:rsidRPr="001C17B7">
        <w:rPr>
          <w:rFonts w:asciiTheme="minorHAnsi" w:hAnsiTheme="minorHAnsi"/>
          <w:i/>
          <w:iCs/>
          <w:sz w:val="24"/>
          <w:szCs w:val="24"/>
        </w:rPr>
        <w:t>al.</w:t>
      </w:r>
      <w:r>
        <w:rPr>
          <w:rFonts w:asciiTheme="minorHAnsi" w:hAnsiTheme="minorHAnsi"/>
          <w:i/>
          <w:iCs/>
          <w:sz w:val="24"/>
          <w:szCs w:val="24"/>
        </w:rPr>
        <w:t xml:space="preserve"> </w:t>
      </w:r>
      <w:r w:rsidRPr="001C17B7">
        <w:rPr>
          <w:rFonts w:asciiTheme="minorHAnsi" w:hAnsiTheme="minorHAnsi"/>
          <w:sz w:val="24"/>
          <w:szCs w:val="24"/>
        </w:rPr>
        <w:t>Learning</w:t>
      </w:r>
      <w:r w:rsidR="0046071B">
        <w:rPr>
          <w:rFonts w:asciiTheme="minorHAnsi" w:hAnsiTheme="minorHAnsi"/>
          <w:sz w:val="24"/>
          <w:szCs w:val="24"/>
        </w:rPr>
        <w:t xml:space="preserve"> </w:t>
      </w:r>
      <w:r w:rsidRPr="001C17B7">
        <w:rPr>
          <w:rFonts w:asciiTheme="minorHAnsi" w:hAnsiTheme="minorHAnsi"/>
          <w:sz w:val="24"/>
          <w:szCs w:val="24"/>
        </w:rPr>
        <w:t>long-range</w:t>
      </w:r>
      <w:r w:rsidR="0046071B">
        <w:rPr>
          <w:rFonts w:asciiTheme="minorHAnsi" w:hAnsiTheme="minorHAnsi"/>
          <w:sz w:val="24"/>
          <w:szCs w:val="24"/>
        </w:rPr>
        <w:t xml:space="preserve"> </w:t>
      </w:r>
      <w:r w:rsidRPr="001C17B7">
        <w:rPr>
          <w:rFonts w:asciiTheme="minorHAnsi" w:hAnsiTheme="minorHAnsi"/>
          <w:sz w:val="24"/>
          <w:szCs w:val="24"/>
        </w:rPr>
        <w:t>vision</w:t>
      </w:r>
      <w:r w:rsidR="0046071B">
        <w:rPr>
          <w:rFonts w:asciiTheme="minorHAnsi" w:hAnsiTheme="minorHAnsi"/>
          <w:sz w:val="24"/>
          <w:szCs w:val="24"/>
        </w:rPr>
        <w:t xml:space="preserve"> </w:t>
      </w:r>
      <w:r w:rsidRPr="001C17B7">
        <w:rPr>
          <w:rFonts w:asciiTheme="minorHAnsi" w:hAnsiTheme="minorHAnsi"/>
          <w:sz w:val="24"/>
          <w:szCs w:val="24"/>
        </w:rPr>
        <w:t>for</w:t>
      </w:r>
      <w:r w:rsidR="0046071B">
        <w:rPr>
          <w:rFonts w:asciiTheme="minorHAnsi" w:hAnsiTheme="minorHAnsi"/>
          <w:sz w:val="24"/>
          <w:szCs w:val="24"/>
        </w:rPr>
        <w:t xml:space="preserve"> </w:t>
      </w:r>
      <w:r w:rsidRPr="001C17B7">
        <w:rPr>
          <w:rFonts w:asciiTheme="minorHAnsi" w:hAnsiTheme="minorHAnsi"/>
          <w:sz w:val="24"/>
          <w:szCs w:val="24"/>
        </w:rPr>
        <w:t>autonomous</w:t>
      </w:r>
      <w:r w:rsidR="0046071B">
        <w:rPr>
          <w:rFonts w:asciiTheme="minorHAnsi" w:hAnsiTheme="minorHAnsi"/>
          <w:sz w:val="24"/>
          <w:szCs w:val="24"/>
        </w:rPr>
        <w:t xml:space="preserve"> </w:t>
      </w:r>
      <w:r w:rsidRPr="001C17B7">
        <w:rPr>
          <w:rFonts w:asciiTheme="minorHAnsi" w:hAnsiTheme="minorHAnsi"/>
          <w:sz w:val="24"/>
          <w:szCs w:val="24"/>
        </w:rPr>
        <w:t>off-road</w:t>
      </w:r>
      <w:r w:rsidR="0046071B">
        <w:rPr>
          <w:rFonts w:asciiTheme="minorHAnsi" w:hAnsiTheme="minorHAnsi"/>
          <w:sz w:val="24"/>
          <w:szCs w:val="24"/>
        </w:rPr>
        <w:t xml:space="preserve"> </w:t>
      </w:r>
      <w:r w:rsidRPr="001C17B7">
        <w:rPr>
          <w:rFonts w:asciiTheme="minorHAnsi" w:hAnsiTheme="minorHAnsi"/>
          <w:sz w:val="24"/>
          <w:szCs w:val="24"/>
        </w:rPr>
        <w:t xml:space="preserve">driving. </w:t>
      </w:r>
      <w:r w:rsidRPr="001C17B7">
        <w:rPr>
          <w:rFonts w:asciiTheme="minorHAnsi" w:hAnsiTheme="minorHAnsi"/>
          <w:i/>
          <w:iCs/>
          <w:sz w:val="24"/>
          <w:szCs w:val="24"/>
        </w:rPr>
        <w:t xml:space="preserve">J. Field Robot. </w:t>
      </w:r>
      <w:r w:rsidRPr="001C17B7">
        <w:rPr>
          <w:rFonts w:asciiTheme="minorHAnsi" w:hAnsiTheme="minorHAnsi"/>
          <w:b/>
          <w:bCs/>
          <w:sz w:val="24"/>
          <w:szCs w:val="24"/>
        </w:rPr>
        <w:t xml:space="preserve">26, </w:t>
      </w:r>
      <w:r w:rsidRPr="001C17B7">
        <w:rPr>
          <w:rFonts w:asciiTheme="minorHAnsi" w:hAnsiTheme="minorHAnsi"/>
          <w:sz w:val="24"/>
          <w:szCs w:val="24"/>
        </w:rPr>
        <w:t>120–144 (2009).</w:t>
      </w:r>
      <w:r w:rsidRPr="001C17B7">
        <w:rPr>
          <w:rFonts w:asciiTheme="minorHAnsi" w:hAnsiTheme="minorHAnsi"/>
          <w:sz w:val="24"/>
          <w:szCs w:val="24"/>
        </w:rPr>
        <w:br/>
      </w:r>
      <w:r w:rsidR="0046071B">
        <w:rPr>
          <w:rFonts w:asciiTheme="minorHAnsi" w:hAnsiTheme="minorHAnsi"/>
          <w:sz w:val="24"/>
          <w:szCs w:val="24"/>
        </w:rPr>
        <w:br/>
      </w:r>
      <w:proofErr w:type="spellStart"/>
      <w:r w:rsidRPr="001C17B7">
        <w:rPr>
          <w:rFonts w:asciiTheme="minorHAnsi" w:hAnsiTheme="minorHAnsi"/>
          <w:sz w:val="24"/>
          <w:szCs w:val="24"/>
        </w:rPr>
        <w:t>Farabet</w:t>
      </w:r>
      <w:proofErr w:type="spellEnd"/>
      <w:r w:rsidRPr="001C17B7">
        <w:rPr>
          <w:rFonts w:asciiTheme="minorHAnsi" w:hAnsiTheme="minorHAnsi"/>
          <w:sz w:val="24"/>
          <w:szCs w:val="24"/>
        </w:rPr>
        <w:t>,</w:t>
      </w:r>
      <w:r w:rsidR="0046071B">
        <w:rPr>
          <w:rFonts w:asciiTheme="minorHAnsi" w:hAnsiTheme="minorHAnsi"/>
          <w:sz w:val="24"/>
          <w:szCs w:val="24"/>
        </w:rPr>
        <w:t xml:space="preserve"> </w:t>
      </w:r>
      <w:r w:rsidRPr="001C17B7">
        <w:rPr>
          <w:rFonts w:asciiTheme="minorHAnsi" w:hAnsiTheme="minorHAnsi"/>
          <w:sz w:val="24"/>
          <w:szCs w:val="24"/>
        </w:rPr>
        <w:t>C.,</w:t>
      </w:r>
      <w:r w:rsidR="0046071B">
        <w:rPr>
          <w:rFonts w:asciiTheme="minorHAnsi" w:hAnsiTheme="minorHAnsi"/>
          <w:sz w:val="24"/>
          <w:szCs w:val="24"/>
        </w:rPr>
        <w:t xml:space="preserve"> </w:t>
      </w:r>
      <w:proofErr w:type="spellStart"/>
      <w:r w:rsidRPr="001C17B7">
        <w:rPr>
          <w:rFonts w:asciiTheme="minorHAnsi" w:hAnsiTheme="minorHAnsi"/>
          <w:sz w:val="24"/>
          <w:szCs w:val="24"/>
        </w:rPr>
        <w:t>Couprie</w:t>
      </w:r>
      <w:proofErr w:type="gramStart"/>
      <w:r w:rsidRPr="001C17B7">
        <w:rPr>
          <w:rFonts w:asciiTheme="minorHAnsi" w:hAnsiTheme="minorHAnsi"/>
          <w:sz w:val="24"/>
          <w:szCs w:val="24"/>
        </w:rPr>
        <w:t>,C</w:t>
      </w:r>
      <w:proofErr w:type="spellEnd"/>
      <w:proofErr w:type="gramEnd"/>
      <w:r w:rsidRPr="001C17B7">
        <w:rPr>
          <w:rFonts w:asciiTheme="minorHAnsi" w:hAnsiTheme="minorHAnsi"/>
          <w:sz w:val="24"/>
          <w:szCs w:val="24"/>
        </w:rPr>
        <w:t>.,</w:t>
      </w:r>
      <w:r w:rsidR="0046071B">
        <w:rPr>
          <w:rFonts w:asciiTheme="minorHAnsi" w:hAnsiTheme="minorHAnsi"/>
          <w:sz w:val="24"/>
          <w:szCs w:val="24"/>
        </w:rPr>
        <w:t xml:space="preserve"> </w:t>
      </w:r>
      <w:proofErr w:type="spellStart"/>
      <w:r w:rsidRPr="001C17B7">
        <w:rPr>
          <w:rFonts w:asciiTheme="minorHAnsi" w:hAnsiTheme="minorHAnsi"/>
          <w:sz w:val="24"/>
          <w:szCs w:val="24"/>
        </w:rPr>
        <w:t>Najman,L</w:t>
      </w:r>
      <w:proofErr w:type="spellEnd"/>
      <w:r w:rsidRPr="001C17B7">
        <w:rPr>
          <w:rFonts w:asciiTheme="minorHAnsi" w:hAnsiTheme="minorHAnsi"/>
          <w:sz w:val="24"/>
          <w:szCs w:val="24"/>
        </w:rPr>
        <w:t>.</w:t>
      </w:r>
      <w:r w:rsidR="0046071B">
        <w:rPr>
          <w:rFonts w:asciiTheme="minorHAnsi" w:hAnsiTheme="minorHAnsi"/>
          <w:sz w:val="24"/>
          <w:szCs w:val="24"/>
        </w:rPr>
        <w:t xml:space="preserve"> </w:t>
      </w:r>
      <w:r w:rsidRPr="001C17B7">
        <w:rPr>
          <w:rFonts w:asciiTheme="minorHAnsi" w:hAnsiTheme="minorHAnsi"/>
          <w:sz w:val="24"/>
          <w:szCs w:val="24"/>
        </w:rPr>
        <w:t>&amp;</w:t>
      </w:r>
      <w:r w:rsidR="0046071B">
        <w:rPr>
          <w:rFonts w:asciiTheme="minorHAnsi" w:hAnsiTheme="minorHAnsi"/>
          <w:sz w:val="24"/>
          <w:szCs w:val="24"/>
        </w:rPr>
        <w:t xml:space="preserve"> </w:t>
      </w:r>
      <w:proofErr w:type="spellStart"/>
      <w:r w:rsidRPr="001C17B7">
        <w:rPr>
          <w:rFonts w:asciiTheme="minorHAnsi" w:hAnsiTheme="minorHAnsi"/>
          <w:sz w:val="24"/>
          <w:szCs w:val="24"/>
        </w:rPr>
        <w:t>LeCun,Y</w:t>
      </w:r>
      <w:proofErr w:type="spellEnd"/>
      <w:r w:rsidRPr="001C17B7">
        <w:rPr>
          <w:rFonts w:asciiTheme="minorHAnsi" w:hAnsiTheme="minorHAnsi"/>
          <w:sz w:val="24"/>
          <w:szCs w:val="24"/>
        </w:rPr>
        <w:t>.</w:t>
      </w:r>
      <w:r w:rsidR="0046071B">
        <w:rPr>
          <w:rFonts w:asciiTheme="minorHAnsi" w:hAnsiTheme="minorHAnsi"/>
          <w:sz w:val="24"/>
          <w:szCs w:val="24"/>
        </w:rPr>
        <w:t xml:space="preserve"> </w:t>
      </w:r>
      <w:bookmarkStart w:id="72" w:name="_GoBack"/>
      <w:r w:rsidRPr="001C17B7">
        <w:rPr>
          <w:rFonts w:asciiTheme="minorHAnsi" w:hAnsiTheme="minorHAnsi"/>
          <w:sz w:val="24"/>
          <w:szCs w:val="24"/>
        </w:rPr>
        <w:t>Scene</w:t>
      </w:r>
      <w:r w:rsidR="0046071B">
        <w:rPr>
          <w:rFonts w:asciiTheme="minorHAnsi" w:hAnsiTheme="minorHAnsi"/>
          <w:sz w:val="24"/>
          <w:szCs w:val="24"/>
        </w:rPr>
        <w:t xml:space="preserve"> </w:t>
      </w:r>
      <w:r w:rsidRPr="001C17B7">
        <w:rPr>
          <w:rFonts w:asciiTheme="minorHAnsi" w:hAnsiTheme="minorHAnsi"/>
          <w:sz w:val="24"/>
          <w:szCs w:val="24"/>
        </w:rPr>
        <w:t>parsing</w:t>
      </w:r>
      <w:r w:rsidR="0046071B">
        <w:rPr>
          <w:rFonts w:asciiTheme="minorHAnsi" w:hAnsiTheme="minorHAnsi"/>
          <w:sz w:val="24"/>
          <w:szCs w:val="24"/>
        </w:rPr>
        <w:t xml:space="preserve"> </w:t>
      </w:r>
      <w:r w:rsidRPr="001C17B7">
        <w:rPr>
          <w:rFonts w:asciiTheme="minorHAnsi" w:hAnsiTheme="minorHAnsi"/>
          <w:sz w:val="24"/>
          <w:szCs w:val="24"/>
        </w:rPr>
        <w:t>with</w:t>
      </w:r>
      <w:r w:rsidR="0046071B">
        <w:rPr>
          <w:rFonts w:asciiTheme="minorHAnsi" w:hAnsiTheme="minorHAnsi"/>
          <w:sz w:val="24"/>
          <w:szCs w:val="24"/>
        </w:rPr>
        <w:t xml:space="preserve"> </w:t>
      </w:r>
      <w:r w:rsidRPr="001C17B7">
        <w:rPr>
          <w:rFonts w:asciiTheme="minorHAnsi" w:hAnsiTheme="minorHAnsi"/>
          <w:sz w:val="24"/>
          <w:szCs w:val="24"/>
        </w:rPr>
        <w:t>multiscale feature learning, purity trees, and optimal covers</w:t>
      </w:r>
      <w:bookmarkEnd w:id="72"/>
      <w:r w:rsidRPr="001C17B7">
        <w:rPr>
          <w:rFonts w:asciiTheme="minorHAnsi" w:hAnsiTheme="minorHAnsi"/>
          <w:sz w:val="24"/>
          <w:szCs w:val="24"/>
        </w:rPr>
        <w:t xml:space="preserve">. </w:t>
      </w:r>
      <w:proofErr w:type="gramStart"/>
      <w:r w:rsidRPr="001C17B7">
        <w:rPr>
          <w:rFonts w:asciiTheme="minorHAnsi" w:hAnsiTheme="minorHAnsi"/>
          <w:sz w:val="24"/>
          <w:szCs w:val="24"/>
        </w:rPr>
        <w:t xml:space="preserve">In </w:t>
      </w:r>
      <w:r w:rsidRPr="001C17B7">
        <w:rPr>
          <w:rFonts w:asciiTheme="minorHAnsi" w:hAnsiTheme="minorHAnsi"/>
          <w:i/>
          <w:iCs/>
          <w:sz w:val="24"/>
          <w:szCs w:val="24"/>
        </w:rPr>
        <w:t>Proc</w:t>
      </w:r>
      <w:r w:rsidRPr="001C17B7">
        <w:rPr>
          <w:rFonts w:asciiTheme="minorHAnsi" w:hAnsiTheme="minorHAnsi"/>
          <w:sz w:val="24"/>
          <w:szCs w:val="24"/>
        </w:rPr>
        <w:t xml:space="preserve">. </w:t>
      </w:r>
      <w:r w:rsidRPr="001C17B7">
        <w:rPr>
          <w:rFonts w:asciiTheme="minorHAnsi" w:hAnsiTheme="minorHAnsi"/>
          <w:i/>
          <w:iCs/>
          <w:sz w:val="24"/>
          <w:szCs w:val="24"/>
        </w:rPr>
        <w:t xml:space="preserve">International Conference on Machine Learning </w:t>
      </w:r>
      <w:r w:rsidRPr="001C17B7">
        <w:rPr>
          <w:rFonts w:asciiTheme="minorHAnsi" w:hAnsiTheme="minorHAnsi"/>
          <w:sz w:val="24"/>
          <w:szCs w:val="24"/>
        </w:rPr>
        <w:t>http://arxiv.org/abs/1202.2160 (2012).</w:t>
      </w:r>
      <w:proofErr w:type="gramEnd"/>
      <w:r w:rsidRPr="001C17B7">
        <w:rPr>
          <w:rFonts w:asciiTheme="minorHAnsi" w:hAnsiTheme="minorHAnsi"/>
          <w:sz w:val="24"/>
          <w:szCs w:val="24"/>
        </w:rPr>
        <w:t xml:space="preserve"> </w:t>
      </w:r>
    </w:p>
    <w:p w14:paraId="7E79B31C" w14:textId="77777777" w:rsidR="00131FBF" w:rsidRDefault="00131FBF">
      <w:pPr>
        <w:pStyle w:val="Bibliography"/>
      </w:pPr>
    </w:p>
    <w:sectPr w:rsidR="00131FBF" w:rsidSect="000534F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James Stone" w:date="2016-02-09T14:03:00Z" w:initials="JS">
    <w:p w14:paraId="10D7EB22" w14:textId="0A8FA6EB" w:rsidR="00585A2C" w:rsidRDefault="00585A2C">
      <w:pPr>
        <w:pStyle w:val="CommentText"/>
      </w:pPr>
      <w:r>
        <w:rPr>
          <w:rStyle w:val="CommentReference"/>
        </w:rPr>
        <w:annotationRef/>
      </w:r>
      <w:r>
        <w:t>Data needed</w:t>
      </w:r>
    </w:p>
  </w:comment>
  <w:comment w:id="9" w:author="Wilde, Elisabeth Anne" w:date="2016-02-04T22:45:00Z" w:initials="WEA">
    <w:p w14:paraId="68AD8827" w14:textId="33FEB23A" w:rsidR="00585A2C" w:rsidRDefault="00585A2C">
      <w:pPr>
        <w:pStyle w:val="CommentText"/>
      </w:pPr>
      <w:r>
        <w:rPr>
          <w:rStyle w:val="CommentReference"/>
        </w:rPr>
        <w:annotationRef/>
      </w:r>
      <w:r>
        <w:t>RS: Might be helpful to briefly indicate here what this is. I noticed that ground truth is addressed later on, but readers who are not familiar with the methods may not understand this concept</w:t>
      </w:r>
      <w:r>
        <w:rPr>
          <w:vanish/>
        </w:rPr>
        <w:t>Rderal Interagency TBI r that time. should ile in others it is still spelled out.ddressed in a figure caption later on, but read</w:t>
      </w:r>
      <w:r>
        <w:t>.</w:t>
      </w:r>
    </w:p>
  </w:comment>
  <w:comment w:id="11" w:author="Andy Mayer" w:date="2016-02-03T22:19:00Z" w:initials="AM">
    <w:p w14:paraId="5B18E046" w14:textId="77777777" w:rsidR="00585A2C" w:rsidRDefault="00585A2C">
      <w:pPr>
        <w:pStyle w:val="CommentText"/>
      </w:pPr>
      <w:r>
        <w:rPr>
          <w:rStyle w:val="CommentReference"/>
        </w:rPr>
        <w:annotationRef/>
      </w:r>
      <w:r>
        <w:t xml:space="preserve">Why 6 DOF instead of 12? May also be good to indicate the cost function here. </w:t>
      </w:r>
    </w:p>
  </w:comment>
  <w:comment w:id="12" w:author="Levin, Harvey" w:date="2016-02-08T10:18:00Z" w:initials="LH">
    <w:p w14:paraId="15D8913A" w14:textId="7DA81BF8" w:rsidR="00585A2C" w:rsidRDefault="00585A2C">
      <w:pPr>
        <w:pStyle w:val="CommentText"/>
      </w:pPr>
      <w:r>
        <w:rPr>
          <w:rStyle w:val="CommentReference"/>
        </w:rPr>
        <w:annotationRef/>
      </w:r>
      <w:r>
        <w:t>This needs clarification</w:t>
      </w:r>
    </w:p>
  </w:comment>
  <w:comment w:id="13" w:author="Andy Mayer" w:date="2016-02-03T22:19:00Z" w:initials="AM">
    <w:p w14:paraId="6C94AD0C" w14:textId="77777777" w:rsidR="00585A2C" w:rsidRDefault="00585A2C">
      <w:pPr>
        <w:pStyle w:val="CommentText"/>
      </w:pPr>
      <w:r>
        <w:rPr>
          <w:rStyle w:val="CommentReference"/>
        </w:rPr>
        <w:annotationRef/>
      </w:r>
      <w:r>
        <w:t xml:space="preserve">It would be good to further indicate here criteria for neighborhood. Was it truly a sphere as indicated by radius or was neighborhood defined by edges, faces and corners? </w:t>
      </w:r>
    </w:p>
  </w:comment>
  <w:comment w:id="19" w:author="Andy Mayer" w:date="2016-02-03T22:19:00Z" w:initials="AM">
    <w:p w14:paraId="1EBF9AED" w14:textId="6B718CB3" w:rsidR="00585A2C" w:rsidRDefault="00585A2C">
      <w:pPr>
        <w:pStyle w:val="CommentText"/>
      </w:pPr>
      <w:r>
        <w:rPr>
          <w:rStyle w:val="CommentReference"/>
        </w:rPr>
        <w:annotationRef/>
      </w:r>
      <w:r>
        <w:t>Looks like this equation formatting did not come through.</w:t>
      </w:r>
    </w:p>
  </w:comment>
  <w:comment w:id="22" w:author="Levin, Harvey" w:date="2016-02-08T10:22:00Z" w:initials="LH">
    <w:p w14:paraId="7D863290" w14:textId="05B3995D" w:rsidR="00585A2C" w:rsidRDefault="00585A2C">
      <w:pPr>
        <w:pStyle w:val="CommentText"/>
      </w:pPr>
      <w:r>
        <w:rPr>
          <w:rStyle w:val="CommentReference"/>
        </w:rPr>
        <w:annotationRef/>
      </w:r>
      <w:r>
        <w:t>Do we know this for sure? Asymmetries of various kinds are present in normal brains</w:t>
      </w:r>
    </w:p>
  </w:comment>
  <w:comment w:id="21" w:author="James Stone" w:date="2016-02-09T14:36:00Z" w:initials="JS">
    <w:p w14:paraId="582E61CE" w14:textId="77777777" w:rsidR="0013509A" w:rsidRDefault="0013509A" w:rsidP="0013509A">
      <w:pPr>
        <w:pStyle w:val="CommentText"/>
      </w:pPr>
      <w:r>
        <w:rPr>
          <w:rStyle w:val="CommentReference"/>
        </w:rPr>
        <w:annotationRef/>
      </w:r>
      <w:r>
        <w:t xml:space="preserve">Comment from Brian Taylor: Agree with Andy.  Individual brains are not symmetric but the template is? </w:t>
      </w:r>
    </w:p>
    <w:p w14:paraId="4F7E4D92" w14:textId="73672CCB" w:rsidR="0013509A" w:rsidRDefault="0013509A">
      <w:pPr>
        <w:pStyle w:val="CommentText"/>
      </w:pPr>
    </w:p>
  </w:comment>
  <w:comment w:id="24" w:author="Andy Mayer" w:date="2016-02-03T22:19:00Z" w:initials="AM">
    <w:p w14:paraId="37A7296D" w14:textId="77777777" w:rsidR="00585A2C" w:rsidRDefault="00585A2C">
      <w:pPr>
        <w:pStyle w:val="CommentText"/>
      </w:pPr>
      <w:r>
        <w:rPr>
          <w:rStyle w:val="CommentReference"/>
        </w:rPr>
        <w:annotationRef/>
      </w:r>
      <w:r>
        <w:t>Assume this is what you mean as normally brains are not symmetrical</w:t>
      </w:r>
    </w:p>
  </w:comment>
  <w:comment w:id="25" w:author="James Stone" w:date="2016-02-09T14:37:00Z" w:initials="JS">
    <w:p w14:paraId="57835C62" w14:textId="002A1D10" w:rsidR="0013509A" w:rsidRDefault="0013509A">
      <w:pPr>
        <w:pStyle w:val="CommentText"/>
      </w:pPr>
      <w:r>
        <w:rPr>
          <w:rStyle w:val="CommentReference"/>
        </w:rPr>
        <w:annotationRef/>
      </w:r>
      <w:r>
        <w:t xml:space="preserve">Comment from Brian Taylor: Rarely, there can be bilateral lesions in the same area.  </w:t>
      </w:r>
    </w:p>
  </w:comment>
  <w:comment w:id="36" w:author="Wilde, Elisabeth Anne" w:date="2016-02-04T23:03:00Z" w:initials="WEA">
    <w:p w14:paraId="267FCE17" w14:textId="6A44CB79" w:rsidR="00585A2C" w:rsidRDefault="00585A2C">
      <w:pPr>
        <w:pStyle w:val="CommentText"/>
      </w:pPr>
      <w:r>
        <w:rPr>
          <w:rStyle w:val="CommentReference"/>
        </w:rPr>
        <w:annotationRef/>
      </w:r>
      <w:proofErr w:type="spellStart"/>
      <w:r>
        <w:t>MN</w:t>
      </w:r>
      <w:proofErr w:type="gramStart"/>
      <w:r>
        <w:t>:Maybe</w:t>
      </w:r>
      <w:proofErr w:type="spellEnd"/>
      <w:proofErr w:type="gramEnd"/>
      <w:r>
        <w:t xml:space="preserve"> precede (either here or where first introduced) by defining how many stages there are?</w:t>
      </w:r>
    </w:p>
  </w:comment>
  <w:comment w:id="37" w:author="Andy Mayer" w:date="2016-02-03T22:33:00Z" w:initials="AM">
    <w:p w14:paraId="22ECFE56" w14:textId="77777777" w:rsidR="00585A2C" w:rsidRDefault="00585A2C">
      <w:pPr>
        <w:pStyle w:val="CommentText"/>
      </w:pPr>
      <w:r>
        <w:rPr>
          <w:rStyle w:val="CommentReference"/>
        </w:rPr>
        <w:annotationRef/>
      </w:r>
      <w:r>
        <w:t>Maybe coming later but how many datasets were used in the training set (manual tracings) versus how many in the testing set?? Or was it LOO? This seem confusing.</w:t>
      </w:r>
    </w:p>
  </w:comment>
  <w:comment w:id="38" w:author="Wilde, Elisabeth Anne" w:date="2016-02-04T23:04:00Z" w:initials="WEA">
    <w:p w14:paraId="31A3E6CF" w14:textId="5D2828EF" w:rsidR="00585A2C" w:rsidRDefault="00585A2C">
      <w:pPr>
        <w:pStyle w:val="CommentText"/>
      </w:pPr>
      <w:r>
        <w:rPr>
          <w:rStyle w:val="CommentReference"/>
        </w:rPr>
        <w:annotationRef/>
      </w:r>
      <w:r>
        <w:t>MN: Does “voting map” need to be defined?</w:t>
      </w:r>
    </w:p>
  </w:comment>
  <w:comment w:id="39" w:author="Wilde, Elisabeth Anne" w:date="2016-02-04T23:05:00Z" w:initials="WEA">
    <w:p w14:paraId="66D6D2D6" w14:textId="5D406849" w:rsidR="00585A2C" w:rsidRDefault="00585A2C">
      <w:pPr>
        <w:pStyle w:val="CommentText"/>
      </w:pPr>
      <w:r>
        <w:rPr>
          <w:rStyle w:val="CommentReference"/>
        </w:rPr>
        <w:annotationRef/>
      </w:r>
      <w:r>
        <w:t>MN:</w:t>
      </w:r>
      <w:r w:rsidRPr="00417F4C">
        <w:t xml:space="preserve"> </w:t>
      </w:r>
      <w:r>
        <w:t>Briefly define?</w:t>
      </w:r>
    </w:p>
  </w:comment>
  <w:comment w:id="42" w:author="James Stone" w:date="2016-02-09T14:38:00Z" w:initials="JS">
    <w:p w14:paraId="2687423B" w14:textId="218B9E1C" w:rsidR="0013509A" w:rsidRDefault="0013509A">
      <w:pPr>
        <w:pStyle w:val="CommentText"/>
      </w:pPr>
      <w:r>
        <w:rPr>
          <w:rStyle w:val="CommentReference"/>
        </w:rPr>
        <w:annotationRef/>
      </w:r>
      <w:r>
        <w:t>Comment from Brian Taylor: Is there any way to see if a different setting is higher performing?  We may be asked why we justified the default settings.</w:t>
      </w:r>
    </w:p>
  </w:comment>
  <w:comment w:id="44" w:author="Andy Mayer" w:date="2016-02-03T22:33:00Z" w:initials="AM">
    <w:p w14:paraId="78E5E482" w14:textId="77777777" w:rsidR="00585A2C" w:rsidRDefault="00585A2C">
      <w:pPr>
        <w:pStyle w:val="CommentText"/>
      </w:pPr>
      <w:r>
        <w:rPr>
          <w:rStyle w:val="CommentReference"/>
        </w:rPr>
        <w:annotationRef/>
      </w:r>
      <w:r>
        <w:t xml:space="preserve">I would move this section up as here it clearly explains your training/test data construction with LOO. At least for me it would reduce confusion and improve readability from above …. </w:t>
      </w:r>
    </w:p>
  </w:comment>
  <w:comment w:id="47" w:author="Andy Mayer" w:date="2016-02-03T22:40:00Z" w:initials="AM">
    <w:p w14:paraId="267C4311" w14:textId="77777777" w:rsidR="00585A2C" w:rsidRDefault="00585A2C">
      <w:pPr>
        <w:pStyle w:val="CommentText"/>
      </w:pPr>
      <w:r>
        <w:rPr>
          <w:rStyle w:val="CommentReference"/>
        </w:rPr>
        <w:annotationRef/>
      </w:r>
      <w:r>
        <w:t xml:space="preserve">Are you referring here to the two separate stages in which RF are used? Or is this something different? If the former consider stages instead of model to agree with figure 4 legend and subsequent text. </w:t>
      </w:r>
    </w:p>
  </w:comment>
  <w:comment w:id="48" w:author="Andy Mayer" w:date="2016-02-03T22:45:00Z" w:initials="AM">
    <w:p w14:paraId="0825B620" w14:textId="77777777" w:rsidR="00585A2C" w:rsidRDefault="00585A2C">
      <w:pPr>
        <w:pStyle w:val="CommentText"/>
      </w:pPr>
      <w:r>
        <w:rPr>
          <w:rStyle w:val="CommentReference"/>
        </w:rPr>
        <w:annotationRef/>
      </w:r>
      <w:r>
        <w:t xml:space="preserve">It will be difficult to see this font for labeling on Y axis at current size/resolution. You may also consider alerting your reader directly that the magnitudes of the scales are very different for stage 1 versus stage 2 in the legend or scale them to be similar. </w:t>
      </w:r>
    </w:p>
  </w:comment>
  <w:comment w:id="49" w:author="James Stone" w:date="2016-02-09T14:38:00Z" w:initials="JS">
    <w:p w14:paraId="043D6700" w14:textId="184A4A8A" w:rsidR="0013509A" w:rsidRDefault="0013509A">
      <w:pPr>
        <w:pStyle w:val="CommentText"/>
      </w:pPr>
      <w:r>
        <w:rPr>
          <w:rStyle w:val="CommentReference"/>
        </w:rPr>
        <w:annotationRef/>
      </w:r>
      <w:r>
        <w:t xml:space="preserve">Comment from Brian Taylor: Any explanation why some performed better than others.  Also the scale is different on the x-axis.  </w:t>
      </w:r>
    </w:p>
  </w:comment>
  <w:comment w:id="52" w:author="James Stone" w:date="2016-02-09T14:39:00Z" w:initials="JS">
    <w:p w14:paraId="73950C1A" w14:textId="7CDA3558" w:rsidR="0013509A" w:rsidRDefault="0013509A">
      <w:pPr>
        <w:pStyle w:val="CommentText"/>
      </w:pPr>
      <w:r>
        <w:rPr>
          <w:rStyle w:val="CommentReference"/>
        </w:rPr>
        <w:annotationRef/>
      </w:r>
      <w:r>
        <w:t xml:space="preserve">Comment from Brian Taylor: May not need to define as people should know.  Don’t want to assume that people don’t know what it means.  It </w:t>
      </w:r>
      <w:proofErr w:type="spellStart"/>
      <w:r>
        <w:t>kinda</w:t>
      </w:r>
      <w:proofErr w:type="spellEnd"/>
      <w:r>
        <w:t xml:space="preserve"> reads like “in case you don’t know stats this is what it means.”</w:t>
      </w:r>
    </w:p>
  </w:comment>
  <w:comment w:id="54" w:author="ewilde" w:date="2016-02-03T22:19:00Z" w:initials="e">
    <w:p w14:paraId="29C8A006" w14:textId="77777777" w:rsidR="00585A2C" w:rsidRDefault="00585A2C">
      <w:pPr>
        <w:pStyle w:val="CommentText"/>
      </w:pPr>
      <w:r>
        <w:rPr>
          <w:rStyle w:val="CommentReference"/>
        </w:rPr>
        <w:annotationRef/>
      </w:r>
      <w:r>
        <w:t>Something missing here?</w:t>
      </w:r>
    </w:p>
  </w:comment>
  <w:comment w:id="55" w:author="James Stone" w:date="2016-02-09T14:39:00Z" w:initials="JS">
    <w:p w14:paraId="7F92BDB1" w14:textId="77777777" w:rsidR="0013509A" w:rsidRDefault="0013509A" w:rsidP="0013509A">
      <w:pPr>
        <w:pStyle w:val="CommentText"/>
      </w:pPr>
      <w:r>
        <w:rPr>
          <w:rStyle w:val="CommentReference"/>
        </w:rPr>
        <w:annotationRef/>
      </w:r>
      <w:r>
        <w:t xml:space="preserve">Comment from Brian Taylor: Are periventricular </w:t>
      </w:r>
      <w:proofErr w:type="spellStart"/>
      <w:r>
        <w:t>hyperintensities</w:t>
      </w:r>
      <w:proofErr w:type="spellEnd"/>
      <w:r>
        <w:t xml:space="preserve"> always symmetric?  Could be different in shape and location depending on ventricle size.  We’ve noticed in the Veteran population some asymmetry in the ventricles.  </w:t>
      </w:r>
    </w:p>
    <w:p w14:paraId="33F26B09" w14:textId="2065E1C3" w:rsidR="0013509A" w:rsidRDefault="0013509A">
      <w:pPr>
        <w:pStyle w:val="CommentText"/>
      </w:pPr>
    </w:p>
  </w:comment>
  <w:comment w:id="57" w:author="Levin, Harvey" w:date="2016-02-08T10:30:00Z" w:initials="LH">
    <w:p w14:paraId="16F785DB" w14:textId="3DE37D2C" w:rsidR="00585A2C" w:rsidRDefault="00585A2C">
      <w:pPr>
        <w:pStyle w:val="CommentText"/>
      </w:pPr>
      <w:r>
        <w:rPr>
          <w:rStyle w:val="CommentReference"/>
        </w:rPr>
        <w:annotationRef/>
      </w:r>
      <w:r>
        <w:t>I agree that this needs clarification</w:t>
      </w:r>
    </w:p>
  </w:comment>
  <w:comment w:id="56" w:author="Andy Mayer" w:date="2016-02-03T22:43:00Z" w:initials="AM">
    <w:p w14:paraId="10AFDB14" w14:textId="77777777" w:rsidR="00585A2C" w:rsidRDefault="00585A2C">
      <w:pPr>
        <w:pStyle w:val="CommentText"/>
      </w:pPr>
      <w:r>
        <w:rPr>
          <w:rStyle w:val="CommentReference"/>
        </w:rPr>
        <w:annotationRef/>
      </w:r>
      <w:proofErr w:type="spellStart"/>
      <w:r>
        <w:t>Hmmmmm</w:t>
      </w:r>
      <w:proofErr w:type="spellEnd"/>
      <w:r>
        <w:t>. Still not intuitive to me what are you saying here. Kind of like all those math classes where the professor would say “it is easy to see that ….”</w:t>
      </w:r>
    </w:p>
  </w:comment>
  <w:comment w:id="58" w:author="James Stone" w:date="2016-02-09T14:40:00Z" w:initials="JS">
    <w:p w14:paraId="45C7E7F3" w14:textId="77777777" w:rsidR="0013509A" w:rsidRDefault="0013509A" w:rsidP="0013509A">
      <w:pPr>
        <w:pStyle w:val="CommentText"/>
      </w:pPr>
      <w:r>
        <w:rPr>
          <w:rStyle w:val="CommentReference"/>
        </w:rPr>
        <w:annotationRef/>
      </w:r>
      <w:r>
        <w:t>Comment from Brian Taylor: Can you show a figure of this?</w:t>
      </w:r>
    </w:p>
    <w:p w14:paraId="3B8436EC" w14:textId="432FC913" w:rsidR="0013509A" w:rsidRDefault="0013509A">
      <w:pPr>
        <w:pStyle w:val="CommentText"/>
      </w:pPr>
    </w:p>
  </w:comment>
  <w:comment w:id="59" w:author="Andy Mayer" w:date="2016-02-03T22:49:00Z" w:initials="AM">
    <w:p w14:paraId="45743A06" w14:textId="77777777" w:rsidR="00585A2C" w:rsidRDefault="00585A2C">
      <w:pPr>
        <w:pStyle w:val="CommentText"/>
      </w:pPr>
      <w:r>
        <w:rPr>
          <w:rStyle w:val="CommentReference"/>
        </w:rPr>
        <w:annotationRef/>
      </w:r>
      <w:r>
        <w:t>Missing something here? I looked back to the figure and I could not see what you were referring to- also following in 2 sentences you also refer to a different semantic label “additional RF prior segmentation” with the same symbol “”</w:t>
      </w:r>
    </w:p>
  </w:comment>
  <w:comment w:id="61" w:author="Andy Mayer" w:date="2016-02-03T22:51:00Z" w:initials="AM">
    <w:p w14:paraId="16E2D505" w14:textId="77777777" w:rsidR="00585A2C" w:rsidRDefault="00585A2C">
      <w:pPr>
        <w:pStyle w:val="CommentText"/>
      </w:pPr>
      <w:r>
        <w:rPr>
          <w:rStyle w:val="CommentReference"/>
        </w:rPr>
        <w:annotationRef/>
      </w:r>
      <w:r>
        <w:t xml:space="preserve">A reviewer is likely to ask for some sort of reliability rating on the labeling of the lesions. </w:t>
      </w:r>
    </w:p>
  </w:comment>
  <w:comment w:id="62" w:author="James Stone" w:date="2016-02-09T14:40:00Z" w:initials="JS">
    <w:p w14:paraId="2CE2FD54" w14:textId="77777777" w:rsidR="0013509A" w:rsidRDefault="0013509A" w:rsidP="0013509A">
      <w:pPr>
        <w:pStyle w:val="CommentText"/>
      </w:pPr>
      <w:r>
        <w:rPr>
          <w:rStyle w:val="CommentReference"/>
        </w:rPr>
        <w:annotationRef/>
      </w:r>
      <w:r>
        <w:t>Comment from Brian Taylor: Assuming this is the Dice similarity coefficient.  May be useful to define mathematically what it is</w:t>
      </w:r>
    </w:p>
    <w:p w14:paraId="062C50F4" w14:textId="0926B463" w:rsidR="0013509A" w:rsidRDefault="0013509A">
      <w:pPr>
        <w:pStyle w:val="CommentText"/>
      </w:pPr>
    </w:p>
  </w:comment>
  <w:comment w:id="64" w:author="Andy Mayer" w:date="2016-02-03T23:02:00Z" w:initials="AM">
    <w:p w14:paraId="1712D651" w14:textId="77777777" w:rsidR="00585A2C" w:rsidRDefault="00585A2C">
      <w:pPr>
        <w:pStyle w:val="CommentText"/>
      </w:pPr>
      <w:r>
        <w:rPr>
          <w:rStyle w:val="CommentReference"/>
        </w:rPr>
        <w:annotationRef/>
      </w:r>
      <w:r>
        <w:t xml:space="preserve">Are these lesion wise or </w:t>
      </w:r>
      <w:proofErr w:type="spellStart"/>
      <w:r>
        <w:t>voxelwise</w:t>
      </w:r>
      <w:proofErr w:type="spellEnd"/>
      <w:r>
        <w:t>?</w:t>
      </w:r>
    </w:p>
  </w:comment>
  <w:comment w:id="66" w:author="Wilde, Elisabeth Anne" w:date="2016-02-04T22:50:00Z" w:initials="WEA">
    <w:p w14:paraId="6A4A32A1" w14:textId="5FE7FC62" w:rsidR="00585A2C" w:rsidRDefault="00585A2C">
      <w:pPr>
        <w:pStyle w:val="CommentText"/>
      </w:pPr>
      <w:r>
        <w:rPr>
          <w:rStyle w:val="CommentReference"/>
        </w:rPr>
        <w:annotationRef/>
      </w:r>
      <w:r>
        <w:t>RS: Significant? Decreased significantly?</w:t>
      </w:r>
    </w:p>
  </w:comment>
  <w:comment w:id="68" w:author="Andy Mayer" w:date="2016-02-03T23:03:00Z" w:initials="AM">
    <w:p w14:paraId="56BAC5CF" w14:textId="77777777" w:rsidR="00585A2C" w:rsidRDefault="00585A2C">
      <w:pPr>
        <w:pStyle w:val="CommentText"/>
      </w:pPr>
      <w:r>
        <w:rPr>
          <w:rStyle w:val="CommentReference"/>
        </w:rPr>
        <w:annotationRef/>
      </w:r>
      <w:r>
        <w:t>Sounds like first time ever for WMH not just TBI based on earlier comment and stated below?</w:t>
      </w:r>
    </w:p>
  </w:comment>
  <w:comment w:id="69" w:author="Andy Mayer" w:date="2016-02-03T23:05:00Z" w:initials="AM">
    <w:p w14:paraId="56436E8A" w14:textId="77777777" w:rsidR="00585A2C" w:rsidRDefault="00585A2C">
      <w:pPr>
        <w:pStyle w:val="CommentText"/>
      </w:pPr>
      <w:r>
        <w:rPr>
          <w:rStyle w:val="CommentReference"/>
        </w:rPr>
        <w:annotationRef/>
      </w:r>
      <w:r>
        <w:t xml:space="preserve">Is this a </w:t>
      </w:r>
      <w:proofErr w:type="spellStart"/>
      <w:r>
        <w:t>cohen’s</w:t>
      </w:r>
      <w:proofErr w:type="spellEnd"/>
      <w:r>
        <w:t xml:space="preserve"> d? </w:t>
      </w:r>
      <w:proofErr w:type="gramStart"/>
      <w:r>
        <w:t>if</w:t>
      </w:r>
      <w:proofErr w:type="gramEnd"/>
      <w:r>
        <w:t xml:space="preserve"> so then this would be a very small effect size. </w:t>
      </w:r>
    </w:p>
  </w:comment>
  <w:comment w:id="70" w:author="James Stone" w:date="2016-02-09T14:44:00Z" w:initials="JS">
    <w:p w14:paraId="0EF2F92F" w14:textId="0A4EBA60" w:rsidR="0013509A" w:rsidRDefault="0013509A">
      <w:pPr>
        <w:pStyle w:val="CommentText"/>
      </w:pPr>
      <w:r>
        <w:rPr>
          <w:rStyle w:val="CommentReference"/>
        </w:rPr>
        <w:annotationRef/>
      </w:r>
      <w:r>
        <w:t>From Brian Taylor: Do we need to define what that means?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219B8F" w15:done="0"/>
  <w15:commentEx w15:paraId="79C97D83" w15:done="0"/>
  <w15:commentEx w15:paraId="0A597453" w15:done="0"/>
  <w15:commentEx w15:paraId="24D0508C" w15:done="0"/>
  <w15:commentEx w15:paraId="5CA8E510" w15:done="0"/>
  <w15:commentEx w15:paraId="66AECDC5" w15:done="0"/>
  <w15:commentEx w15:paraId="1CEFA23E" w15:done="0"/>
  <w15:commentEx w15:paraId="68AD8827" w15:done="0"/>
  <w15:commentEx w15:paraId="5B18E046" w15:done="0"/>
  <w15:commentEx w15:paraId="6460B1DF" w15:done="0"/>
  <w15:commentEx w15:paraId="6C94AD0C" w15:done="0"/>
  <w15:commentEx w15:paraId="1EBF9AED" w15:done="0"/>
  <w15:commentEx w15:paraId="37A7296D" w15:done="0"/>
  <w15:commentEx w15:paraId="66B0A0CC" w15:done="0"/>
  <w15:commentEx w15:paraId="267FCE17" w15:done="0"/>
  <w15:commentEx w15:paraId="22ECFE56" w15:done="0"/>
  <w15:commentEx w15:paraId="31A3E6CF" w15:done="0"/>
  <w15:commentEx w15:paraId="66D6D2D6" w15:done="0"/>
  <w15:commentEx w15:paraId="78E5E482" w15:done="0"/>
  <w15:commentEx w15:paraId="267C4311" w15:done="0"/>
  <w15:commentEx w15:paraId="0825B620" w15:done="0"/>
  <w15:commentEx w15:paraId="29C8A006" w15:done="0"/>
  <w15:commentEx w15:paraId="10AFDB14" w15:done="0"/>
  <w15:commentEx w15:paraId="45743A06" w15:done="0"/>
  <w15:commentEx w15:paraId="16E2D505" w15:done="0"/>
  <w15:commentEx w15:paraId="1712D651" w15:done="0"/>
  <w15:commentEx w15:paraId="6A4A32A1" w15:done="0"/>
  <w15:commentEx w15:paraId="2EA5CC25" w15:done="0"/>
  <w15:commentEx w15:paraId="48B4AF6D" w15:done="0"/>
  <w15:commentEx w15:paraId="56BAC5CF" w15:done="0"/>
  <w15:commentEx w15:paraId="56436E8A" w15:done="0"/>
  <w15:commentEx w15:paraId="29403745" w15:done="0"/>
  <w15:commentEx w15:paraId="73F483E3" w15:done="0"/>
  <w15:commentEx w15:paraId="0674A0EA" w15:done="0"/>
  <w15:commentEx w15:paraId="434DF7D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3A150F" w14:textId="77777777" w:rsidR="00585A2C" w:rsidRDefault="00585A2C">
      <w:pPr>
        <w:spacing w:after="0"/>
      </w:pPr>
      <w:r>
        <w:separator/>
      </w:r>
    </w:p>
  </w:endnote>
  <w:endnote w:type="continuationSeparator" w:id="0">
    <w:p w14:paraId="628E0FC3" w14:textId="77777777" w:rsidR="00585A2C" w:rsidRDefault="00585A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5CB671" w14:textId="77777777" w:rsidR="00585A2C" w:rsidRDefault="00585A2C">
      <w:r>
        <w:separator/>
      </w:r>
    </w:p>
  </w:footnote>
  <w:footnote w:type="continuationSeparator" w:id="0">
    <w:p w14:paraId="12CEB90F" w14:textId="77777777" w:rsidR="00585A2C" w:rsidRDefault="00585A2C">
      <w:r>
        <w:continuationSeparator/>
      </w:r>
    </w:p>
  </w:footnote>
  <w:footnote w:id="1">
    <w:p w14:paraId="7C066126" w14:textId="77777777" w:rsidR="00585A2C" w:rsidRDefault="00585A2C">
      <w:pPr>
        <w:pStyle w:val="FootnoteText"/>
      </w:pPr>
      <w:r>
        <w:rPr>
          <w:rStyle w:val="FootnoteReference"/>
        </w:rPr>
        <w:footnoteRef/>
      </w:r>
      <w:r>
        <w:t xml:space="preserve"> </w:t>
      </w:r>
      <w:hyperlink r:id="rId1">
        <w:r>
          <w:rPr>
            <w:rStyle w:val="Hyperlink"/>
          </w:rPr>
          <w:t>https://github.com/stnava/ANTs</w:t>
        </w:r>
      </w:hyperlink>
    </w:p>
  </w:footnote>
  <w:footnote w:id="2">
    <w:p w14:paraId="1BC9F4B4" w14:textId="77777777" w:rsidR="00585A2C" w:rsidRDefault="00585A2C">
      <w:pPr>
        <w:pStyle w:val="FootnoteText"/>
      </w:pPr>
      <w:r>
        <w:rPr>
          <w:rStyle w:val="FootnoteReference"/>
        </w:rPr>
        <w:footnoteRef/>
      </w:r>
      <w:r>
        <w:t xml:space="preserve"> </w:t>
      </w:r>
      <w:hyperlink r:id="rId2">
        <w:r>
          <w:rPr>
            <w:rStyle w:val="Hyperlink"/>
          </w:rPr>
          <w:t>https://github.com/stnava/ANTsR</w:t>
        </w:r>
      </w:hyperlink>
    </w:p>
  </w:footnote>
  <w:footnote w:id="3">
    <w:p w14:paraId="2DBD67A5" w14:textId="77777777" w:rsidR="00585A2C" w:rsidRDefault="00585A2C">
      <w:pPr>
        <w:pStyle w:val="FootnoteText"/>
      </w:pPr>
      <w:r>
        <w:rPr>
          <w:rStyle w:val="FootnoteReference"/>
        </w:rPr>
        <w:footnoteRef/>
      </w:r>
      <w:r>
        <w:t xml:space="preserve"> </w:t>
      </w:r>
      <w:hyperlink r:id="rId3">
        <w:r>
          <w:rPr>
            <w:rStyle w:val="Hyperlink"/>
          </w:rPr>
          <w:t>https://github.com/ntustison/ANTsAndArboles</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BFED748"/>
    <w:multiLevelType w:val="multilevel"/>
    <w:tmpl w:val="96E8BA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F4DE77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14F6C80"/>
    <w:multiLevelType w:val="multilevel"/>
    <w:tmpl w:val="361426D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2"/>
  </w:num>
  <w:num w:numId="4">
    <w:abstractNumId w:val="2"/>
  </w:num>
  <w:num w:numId="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lde, Elisabeth Anne">
    <w15:presenceInfo w15:providerId="AD" w15:userId="S-1-5-21-117609710-220523388-725345543-141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534F0"/>
    <w:rsid w:val="0009630C"/>
    <w:rsid w:val="000E118B"/>
    <w:rsid w:val="00127EFA"/>
    <w:rsid w:val="00131FBF"/>
    <w:rsid w:val="0013509A"/>
    <w:rsid w:val="00187DB0"/>
    <w:rsid w:val="001A0F09"/>
    <w:rsid w:val="001B4E7B"/>
    <w:rsid w:val="001C17B7"/>
    <w:rsid w:val="001E5FCD"/>
    <w:rsid w:val="00244894"/>
    <w:rsid w:val="00282255"/>
    <w:rsid w:val="002B07AE"/>
    <w:rsid w:val="002C4198"/>
    <w:rsid w:val="0032720B"/>
    <w:rsid w:val="00366790"/>
    <w:rsid w:val="003D185D"/>
    <w:rsid w:val="004040D2"/>
    <w:rsid w:val="00417F4C"/>
    <w:rsid w:val="00423AA7"/>
    <w:rsid w:val="00430642"/>
    <w:rsid w:val="0046071B"/>
    <w:rsid w:val="004C6E4F"/>
    <w:rsid w:val="004E29B3"/>
    <w:rsid w:val="005148CD"/>
    <w:rsid w:val="0054187D"/>
    <w:rsid w:val="005851FE"/>
    <w:rsid w:val="00585A2C"/>
    <w:rsid w:val="00590D07"/>
    <w:rsid w:val="006C1656"/>
    <w:rsid w:val="006C4E02"/>
    <w:rsid w:val="006E7682"/>
    <w:rsid w:val="00700162"/>
    <w:rsid w:val="00701D86"/>
    <w:rsid w:val="00710BE7"/>
    <w:rsid w:val="007343CC"/>
    <w:rsid w:val="00741885"/>
    <w:rsid w:val="00756569"/>
    <w:rsid w:val="00784D58"/>
    <w:rsid w:val="00787B63"/>
    <w:rsid w:val="007E5F21"/>
    <w:rsid w:val="00862CEC"/>
    <w:rsid w:val="00873B8D"/>
    <w:rsid w:val="008A44F9"/>
    <w:rsid w:val="008A542A"/>
    <w:rsid w:val="008D0245"/>
    <w:rsid w:val="008D6863"/>
    <w:rsid w:val="0096379E"/>
    <w:rsid w:val="00994487"/>
    <w:rsid w:val="009B31F7"/>
    <w:rsid w:val="009D4CDA"/>
    <w:rsid w:val="00A41349"/>
    <w:rsid w:val="00AA726B"/>
    <w:rsid w:val="00AE7B18"/>
    <w:rsid w:val="00B13BA0"/>
    <w:rsid w:val="00B71727"/>
    <w:rsid w:val="00B76FF2"/>
    <w:rsid w:val="00B86B75"/>
    <w:rsid w:val="00BA3092"/>
    <w:rsid w:val="00BC48D5"/>
    <w:rsid w:val="00BC59CA"/>
    <w:rsid w:val="00C03263"/>
    <w:rsid w:val="00C175C1"/>
    <w:rsid w:val="00C36279"/>
    <w:rsid w:val="00C57903"/>
    <w:rsid w:val="00CA2D4D"/>
    <w:rsid w:val="00CF1892"/>
    <w:rsid w:val="00D24DFA"/>
    <w:rsid w:val="00D5106F"/>
    <w:rsid w:val="00E315A3"/>
    <w:rsid w:val="00E63A38"/>
    <w:rsid w:val="00E674AF"/>
    <w:rsid w:val="00EC7895"/>
    <w:rsid w:val="00F22869"/>
    <w:rsid w:val="00F57D7C"/>
    <w:rsid w:val="00FD1DA8"/>
    <w:rsid w:val="00FE580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BA67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lsdException w:name="FollowedHyperlink" w:semiHidden="0"/>
    <w:lsdException w:name="Strong" w:semiHidden="0" w:unhideWhenUsed="0"/>
    <w:lsdException w:name="Emphasis" w:semiHidden="0" w:unhideWhenUsed="0"/>
    <w:lsdException w:name="Plain Text" w:uiPriority="99"/>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0534F0"/>
  </w:style>
  <w:style w:type="paragraph" w:styleId="Heading1">
    <w:name w:val="heading 1"/>
    <w:basedOn w:val="Normal"/>
    <w:next w:val="BodyText"/>
    <w:uiPriority w:val="9"/>
    <w:qFormat/>
    <w:rsid w:val="000534F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534F0"/>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0534F0"/>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0534F0"/>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0534F0"/>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0534F0"/>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0534F0"/>
    <w:pPr>
      <w:spacing w:before="180" w:after="180"/>
    </w:pPr>
  </w:style>
  <w:style w:type="paragraph" w:customStyle="1" w:styleId="FirstParagraph">
    <w:name w:val="First Paragraph"/>
    <w:basedOn w:val="BodyText"/>
    <w:next w:val="BodyText"/>
    <w:qFormat/>
    <w:rsid w:val="000534F0"/>
  </w:style>
  <w:style w:type="paragraph" w:customStyle="1" w:styleId="Compact">
    <w:name w:val="Compact"/>
    <w:basedOn w:val="BodyText"/>
    <w:qFormat/>
    <w:rsid w:val="000534F0"/>
    <w:pPr>
      <w:spacing w:before="36" w:after="36"/>
    </w:pPr>
  </w:style>
  <w:style w:type="paragraph" w:styleId="Title">
    <w:name w:val="Title"/>
    <w:basedOn w:val="Normal"/>
    <w:next w:val="BodyText"/>
    <w:qFormat/>
    <w:rsid w:val="000534F0"/>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0534F0"/>
    <w:pPr>
      <w:spacing w:before="240"/>
    </w:pPr>
    <w:rPr>
      <w:sz w:val="30"/>
      <w:szCs w:val="30"/>
    </w:rPr>
  </w:style>
  <w:style w:type="paragraph" w:customStyle="1" w:styleId="Author">
    <w:name w:val="Author"/>
    <w:next w:val="BodyText"/>
    <w:qFormat/>
    <w:rsid w:val="000534F0"/>
    <w:pPr>
      <w:keepNext/>
      <w:keepLines/>
      <w:jc w:val="center"/>
    </w:pPr>
  </w:style>
  <w:style w:type="paragraph" w:styleId="Date">
    <w:name w:val="Date"/>
    <w:next w:val="BodyText"/>
    <w:qFormat/>
    <w:rsid w:val="000534F0"/>
    <w:pPr>
      <w:keepNext/>
      <w:keepLines/>
      <w:jc w:val="center"/>
    </w:pPr>
  </w:style>
  <w:style w:type="paragraph" w:customStyle="1" w:styleId="Abstract">
    <w:name w:val="Abstract"/>
    <w:basedOn w:val="Normal"/>
    <w:next w:val="BodyText"/>
    <w:qFormat/>
    <w:rsid w:val="000534F0"/>
    <w:pPr>
      <w:keepNext/>
      <w:keepLines/>
      <w:spacing w:before="300" w:after="300"/>
    </w:pPr>
    <w:rPr>
      <w:sz w:val="20"/>
      <w:szCs w:val="20"/>
    </w:rPr>
  </w:style>
  <w:style w:type="paragraph" w:styleId="Bibliography">
    <w:name w:val="Bibliography"/>
    <w:basedOn w:val="Normal"/>
    <w:qFormat/>
    <w:rsid w:val="000534F0"/>
  </w:style>
  <w:style w:type="paragraph" w:styleId="BlockText">
    <w:name w:val="Block Text"/>
    <w:basedOn w:val="BodyText"/>
    <w:next w:val="BodyText"/>
    <w:uiPriority w:val="9"/>
    <w:unhideWhenUsed/>
    <w:qFormat/>
    <w:rsid w:val="000534F0"/>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534F0"/>
  </w:style>
  <w:style w:type="paragraph" w:customStyle="1" w:styleId="DefinitionTerm">
    <w:name w:val="Definition Term"/>
    <w:basedOn w:val="Normal"/>
    <w:next w:val="Definition"/>
    <w:rsid w:val="000534F0"/>
    <w:pPr>
      <w:keepNext/>
      <w:keepLines/>
      <w:spacing w:after="0"/>
    </w:pPr>
    <w:rPr>
      <w:b/>
    </w:rPr>
  </w:style>
  <w:style w:type="paragraph" w:customStyle="1" w:styleId="Definition">
    <w:name w:val="Definition"/>
    <w:basedOn w:val="Normal"/>
    <w:rsid w:val="000534F0"/>
  </w:style>
  <w:style w:type="paragraph" w:styleId="Caption">
    <w:name w:val="caption"/>
    <w:basedOn w:val="Normal"/>
    <w:link w:val="CaptionChar"/>
    <w:rsid w:val="000534F0"/>
    <w:pPr>
      <w:spacing w:after="120"/>
    </w:pPr>
    <w:rPr>
      <w:i/>
    </w:rPr>
  </w:style>
  <w:style w:type="paragraph" w:customStyle="1" w:styleId="TableCaption">
    <w:name w:val="Table Caption"/>
    <w:basedOn w:val="Caption"/>
    <w:rsid w:val="000534F0"/>
    <w:pPr>
      <w:keepNext/>
    </w:pPr>
  </w:style>
  <w:style w:type="paragraph" w:customStyle="1" w:styleId="ImageCaption">
    <w:name w:val="Image Caption"/>
    <w:basedOn w:val="Caption"/>
    <w:rsid w:val="000534F0"/>
  </w:style>
  <w:style w:type="paragraph" w:customStyle="1" w:styleId="Figure">
    <w:name w:val="Figure"/>
    <w:basedOn w:val="Normal"/>
    <w:rsid w:val="000534F0"/>
  </w:style>
  <w:style w:type="paragraph" w:customStyle="1" w:styleId="FigurewithCaption">
    <w:name w:val="Figure with Caption"/>
    <w:basedOn w:val="Figure"/>
    <w:rsid w:val="000534F0"/>
    <w:pPr>
      <w:keepNext/>
    </w:pPr>
  </w:style>
  <w:style w:type="character" w:customStyle="1" w:styleId="CaptionChar">
    <w:name w:val="Caption Char"/>
    <w:basedOn w:val="DefaultParagraphFont"/>
    <w:link w:val="Caption"/>
    <w:rsid w:val="000534F0"/>
  </w:style>
  <w:style w:type="character" w:customStyle="1" w:styleId="VerbatimChar">
    <w:name w:val="Verbatim Char"/>
    <w:basedOn w:val="CaptionChar"/>
    <w:link w:val="SourceCode"/>
    <w:rsid w:val="000534F0"/>
    <w:rPr>
      <w:rFonts w:ascii="Consolas" w:hAnsi="Consolas"/>
      <w:sz w:val="22"/>
    </w:rPr>
  </w:style>
  <w:style w:type="character" w:styleId="FootnoteReference">
    <w:name w:val="footnote reference"/>
    <w:basedOn w:val="CaptionChar"/>
    <w:rsid w:val="000534F0"/>
    <w:rPr>
      <w:vertAlign w:val="superscript"/>
    </w:rPr>
  </w:style>
  <w:style w:type="character" w:styleId="Hyperlink">
    <w:name w:val="Hyperlink"/>
    <w:basedOn w:val="CaptionChar"/>
    <w:rsid w:val="000534F0"/>
    <w:rPr>
      <w:color w:val="4F81BD" w:themeColor="accent1"/>
    </w:rPr>
  </w:style>
  <w:style w:type="paragraph" w:styleId="TOCHeading">
    <w:name w:val="TOC Heading"/>
    <w:basedOn w:val="Heading1"/>
    <w:next w:val="BodyText"/>
    <w:uiPriority w:val="39"/>
    <w:unhideWhenUsed/>
    <w:qFormat/>
    <w:rsid w:val="000534F0"/>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534F0"/>
    <w:pPr>
      <w:shd w:val="clear" w:color="auto" w:fill="F8F8F8"/>
      <w:wordWrap w:val="0"/>
    </w:pPr>
  </w:style>
  <w:style w:type="character" w:customStyle="1" w:styleId="KeywordTok">
    <w:name w:val="KeywordTok"/>
    <w:basedOn w:val="VerbatimChar"/>
    <w:rsid w:val="000534F0"/>
    <w:rPr>
      <w:rFonts w:ascii="Consolas" w:hAnsi="Consolas"/>
      <w:b/>
      <w:color w:val="204A87"/>
      <w:sz w:val="22"/>
      <w:shd w:val="clear" w:color="auto" w:fill="F8F8F8"/>
    </w:rPr>
  </w:style>
  <w:style w:type="character" w:customStyle="1" w:styleId="DataTypeTok">
    <w:name w:val="DataTypeTok"/>
    <w:basedOn w:val="VerbatimChar"/>
    <w:rsid w:val="000534F0"/>
    <w:rPr>
      <w:rFonts w:ascii="Consolas" w:hAnsi="Consolas"/>
      <w:color w:val="204A87"/>
      <w:sz w:val="22"/>
      <w:shd w:val="clear" w:color="auto" w:fill="F8F8F8"/>
    </w:rPr>
  </w:style>
  <w:style w:type="character" w:customStyle="1" w:styleId="DecValTok">
    <w:name w:val="DecValTok"/>
    <w:basedOn w:val="VerbatimChar"/>
    <w:rsid w:val="000534F0"/>
    <w:rPr>
      <w:rFonts w:ascii="Consolas" w:hAnsi="Consolas"/>
      <w:color w:val="0000CF"/>
      <w:sz w:val="22"/>
      <w:shd w:val="clear" w:color="auto" w:fill="F8F8F8"/>
    </w:rPr>
  </w:style>
  <w:style w:type="character" w:customStyle="1" w:styleId="BaseNTok">
    <w:name w:val="BaseNTok"/>
    <w:basedOn w:val="VerbatimChar"/>
    <w:rsid w:val="000534F0"/>
    <w:rPr>
      <w:rFonts w:ascii="Consolas" w:hAnsi="Consolas"/>
      <w:color w:val="0000CF"/>
      <w:sz w:val="22"/>
      <w:shd w:val="clear" w:color="auto" w:fill="F8F8F8"/>
    </w:rPr>
  </w:style>
  <w:style w:type="character" w:customStyle="1" w:styleId="FloatTok">
    <w:name w:val="FloatTok"/>
    <w:basedOn w:val="VerbatimChar"/>
    <w:rsid w:val="000534F0"/>
    <w:rPr>
      <w:rFonts w:ascii="Consolas" w:hAnsi="Consolas"/>
      <w:color w:val="0000CF"/>
      <w:sz w:val="22"/>
      <w:shd w:val="clear" w:color="auto" w:fill="F8F8F8"/>
    </w:rPr>
  </w:style>
  <w:style w:type="character" w:customStyle="1" w:styleId="ConstantTok">
    <w:name w:val="ConstantTok"/>
    <w:basedOn w:val="VerbatimChar"/>
    <w:rsid w:val="000534F0"/>
    <w:rPr>
      <w:rFonts w:ascii="Consolas" w:hAnsi="Consolas"/>
      <w:color w:val="000000"/>
      <w:sz w:val="22"/>
      <w:shd w:val="clear" w:color="auto" w:fill="F8F8F8"/>
    </w:rPr>
  </w:style>
  <w:style w:type="character" w:customStyle="1" w:styleId="CharTok">
    <w:name w:val="CharTok"/>
    <w:basedOn w:val="VerbatimChar"/>
    <w:rsid w:val="000534F0"/>
    <w:rPr>
      <w:rFonts w:ascii="Consolas" w:hAnsi="Consolas"/>
      <w:color w:val="4E9A06"/>
      <w:sz w:val="22"/>
      <w:shd w:val="clear" w:color="auto" w:fill="F8F8F8"/>
    </w:rPr>
  </w:style>
  <w:style w:type="character" w:customStyle="1" w:styleId="SpecialCharTok">
    <w:name w:val="SpecialCharTok"/>
    <w:basedOn w:val="VerbatimChar"/>
    <w:rsid w:val="000534F0"/>
    <w:rPr>
      <w:rFonts w:ascii="Consolas" w:hAnsi="Consolas"/>
      <w:color w:val="000000"/>
      <w:sz w:val="22"/>
      <w:shd w:val="clear" w:color="auto" w:fill="F8F8F8"/>
    </w:rPr>
  </w:style>
  <w:style w:type="character" w:customStyle="1" w:styleId="StringTok">
    <w:name w:val="StringTok"/>
    <w:basedOn w:val="VerbatimChar"/>
    <w:rsid w:val="000534F0"/>
    <w:rPr>
      <w:rFonts w:ascii="Consolas" w:hAnsi="Consolas"/>
      <w:color w:val="4E9A06"/>
      <w:sz w:val="22"/>
      <w:shd w:val="clear" w:color="auto" w:fill="F8F8F8"/>
    </w:rPr>
  </w:style>
  <w:style w:type="character" w:customStyle="1" w:styleId="VerbatimStringTok">
    <w:name w:val="VerbatimStringTok"/>
    <w:basedOn w:val="VerbatimChar"/>
    <w:rsid w:val="000534F0"/>
    <w:rPr>
      <w:rFonts w:ascii="Consolas" w:hAnsi="Consolas"/>
      <w:color w:val="4E9A06"/>
      <w:sz w:val="22"/>
      <w:shd w:val="clear" w:color="auto" w:fill="F8F8F8"/>
    </w:rPr>
  </w:style>
  <w:style w:type="character" w:customStyle="1" w:styleId="SpecialStringTok">
    <w:name w:val="SpecialStringTok"/>
    <w:basedOn w:val="VerbatimChar"/>
    <w:rsid w:val="000534F0"/>
    <w:rPr>
      <w:rFonts w:ascii="Consolas" w:hAnsi="Consolas"/>
      <w:color w:val="4E9A06"/>
      <w:sz w:val="22"/>
      <w:shd w:val="clear" w:color="auto" w:fill="F8F8F8"/>
    </w:rPr>
  </w:style>
  <w:style w:type="character" w:customStyle="1" w:styleId="ImportTok">
    <w:name w:val="ImportTok"/>
    <w:basedOn w:val="VerbatimChar"/>
    <w:rsid w:val="000534F0"/>
    <w:rPr>
      <w:rFonts w:ascii="Consolas" w:hAnsi="Consolas"/>
      <w:sz w:val="22"/>
      <w:shd w:val="clear" w:color="auto" w:fill="F8F8F8"/>
    </w:rPr>
  </w:style>
  <w:style w:type="character" w:customStyle="1" w:styleId="CommentTok">
    <w:name w:val="CommentTok"/>
    <w:basedOn w:val="VerbatimChar"/>
    <w:rsid w:val="000534F0"/>
    <w:rPr>
      <w:rFonts w:ascii="Consolas" w:hAnsi="Consolas"/>
      <w:i/>
      <w:color w:val="8F5902"/>
      <w:sz w:val="22"/>
      <w:shd w:val="clear" w:color="auto" w:fill="F8F8F8"/>
    </w:rPr>
  </w:style>
  <w:style w:type="character" w:customStyle="1" w:styleId="DocumentationTok">
    <w:name w:val="DocumentationTok"/>
    <w:basedOn w:val="VerbatimChar"/>
    <w:rsid w:val="000534F0"/>
    <w:rPr>
      <w:rFonts w:ascii="Consolas" w:hAnsi="Consolas"/>
      <w:b/>
      <w:i/>
      <w:color w:val="8F5902"/>
      <w:sz w:val="22"/>
      <w:shd w:val="clear" w:color="auto" w:fill="F8F8F8"/>
    </w:rPr>
  </w:style>
  <w:style w:type="character" w:customStyle="1" w:styleId="AnnotationTok">
    <w:name w:val="AnnotationTok"/>
    <w:basedOn w:val="VerbatimChar"/>
    <w:rsid w:val="000534F0"/>
    <w:rPr>
      <w:rFonts w:ascii="Consolas" w:hAnsi="Consolas"/>
      <w:b/>
      <w:i/>
      <w:color w:val="8F5902"/>
      <w:sz w:val="22"/>
      <w:shd w:val="clear" w:color="auto" w:fill="F8F8F8"/>
    </w:rPr>
  </w:style>
  <w:style w:type="character" w:customStyle="1" w:styleId="CommentVarTok">
    <w:name w:val="CommentVarTok"/>
    <w:basedOn w:val="VerbatimChar"/>
    <w:rsid w:val="000534F0"/>
    <w:rPr>
      <w:rFonts w:ascii="Consolas" w:hAnsi="Consolas"/>
      <w:b/>
      <w:i/>
      <w:color w:val="8F5902"/>
      <w:sz w:val="22"/>
      <w:shd w:val="clear" w:color="auto" w:fill="F8F8F8"/>
    </w:rPr>
  </w:style>
  <w:style w:type="character" w:customStyle="1" w:styleId="OtherTok">
    <w:name w:val="OtherTok"/>
    <w:basedOn w:val="VerbatimChar"/>
    <w:rsid w:val="000534F0"/>
    <w:rPr>
      <w:rFonts w:ascii="Consolas" w:hAnsi="Consolas"/>
      <w:color w:val="8F5902"/>
      <w:sz w:val="22"/>
      <w:shd w:val="clear" w:color="auto" w:fill="F8F8F8"/>
    </w:rPr>
  </w:style>
  <w:style w:type="character" w:customStyle="1" w:styleId="FunctionTok">
    <w:name w:val="FunctionTok"/>
    <w:basedOn w:val="VerbatimChar"/>
    <w:rsid w:val="000534F0"/>
    <w:rPr>
      <w:rFonts w:ascii="Consolas" w:hAnsi="Consolas"/>
      <w:color w:val="000000"/>
      <w:sz w:val="22"/>
      <w:shd w:val="clear" w:color="auto" w:fill="F8F8F8"/>
    </w:rPr>
  </w:style>
  <w:style w:type="character" w:customStyle="1" w:styleId="VariableTok">
    <w:name w:val="VariableTok"/>
    <w:basedOn w:val="VerbatimChar"/>
    <w:rsid w:val="000534F0"/>
    <w:rPr>
      <w:rFonts w:ascii="Consolas" w:hAnsi="Consolas"/>
      <w:color w:val="000000"/>
      <w:sz w:val="22"/>
      <w:shd w:val="clear" w:color="auto" w:fill="F8F8F8"/>
    </w:rPr>
  </w:style>
  <w:style w:type="character" w:customStyle="1" w:styleId="ControlFlowTok">
    <w:name w:val="ControlFlowTok"/>
    <w:basedOn w:val="VerbatimChar"/>
    <w:rsid w:val="000534F0"/>
    <w:rPr>
      <w:rFonts w:ascii="Consolas" w:hAnsi="Consolas"/>
      <w:b/>
      <w:color w:val="204A87"/>
      <w:sz w:val="22"/>
      <w:shd w:val="clear" w:color="auto" w:fill="F8F8F8"/>
    </w:rPr>
  </w:style>
  <w:style w:type="character" w:customStyle="1" w:styleId="OperatorTok">
    <w:name w:val="OperatorTok"/>
    <w:basedOn w:val="VerbatimChar"/>
    <w:rsid w:val="000534F0"/>
    <w:rPr>
      <w:rFonts w:ascii="Consolas" w:hAnsi="Consolas"/>
      <w:b/>
      <w:color w:val="CE5C00"/>
      <w:sz w:val="22"/>
      <w:shd w:val="clear" w:color="auto" w:fill="F8F8F8"/>
    </w:rPr>
  </w:style>
  <w:style w:type="character" w:customStyle="1" w:styleId="BuiltInTok">
    <w:name w:val="BuiltInTok"/>
    <w:basedOn w:val="VerbatimChar"/>
    <w:rsid w:val="000534F0"/>
    <w:rPr>
      <w:rFonts w:ascii="Consolas" w:hAnsi="Consolas"/>
      <w:sz w:val="22"/>
      <w:shd w:val="clear" w:color="auto" w:fill="F8F8F8"/>
    </w:rPr>
  </w:style>
  <w:style w:type="character" w:customStyle="1" w:styleId="ExtensionTok">
    <w:name w:val="ExtensionTok"/>
    <w:basedOn w:val="VerbatimChar"/>
    <w:rsid w:val="000534F0"/>
    <w:rPr>
      <w:rFonts w:ascii="Consolas" w:hAnsi="Consolas"/>
      <w:sz w:val="22"/>
      <w:shd w:val="clear" w:color="auto" w:fill="F8F8F8"/>
    </w:rPr>
  </w:style>
  <w:style w:type="character" w:customStyle="1" w:styleId="PreprocessorTok">
    <w:name w:val="PreprocessorTok"/>
    <w:basedOn w:val="VerbatimChar"/>
    <w:rsid w:val="000534F0"/>
    <w:rPr>
      <w:rFonts w:ascii="Consolas" w:hAnsi="Consolas"/>
      <w:i/>
      <w:color w:val="8F5902"/>
      <w:sz w:val="22"/>
      <w:shd w:val="clear" w:color="auto" w:fill="F8F8F8"/>
    </w:rPr>
  </w:style>
  <w:style w:type="character" w:customStyle="1" w:styleId="AttributeTok">
    <w:name w:val="AttributeTok"/>
    <w:basedOn w:val="VerbatimChar"/>
    <w:rsid w:val="000534F0"/>
    <w:rPr>
      <w:rFonts w:ascii="Consolas" w:hAnsi="Consolas"/>
      <w:color w:val="C4A000"/>
      <w:sz w:val="22"/>
      <w:shd w:val="clear" w:color="auto" w:fill="F8F8F8"/>
    </w:rPr>
  </w:style>
  <w:style w:type="character" w:customStyle="1" w:styleId="RegionMarkerTok">
    <w:name w:val="RegionMarkerTok"/>
    <w:basedOn w:val="VerbatimChar"/>
    <w:rsid w:val="000534F0"/>
    <w:rPr>
      <w:rFonts w:ascii="Consolas" w:hAnsi="Consolas"/>
      <w:sz w:val="22"/>
      <w:shd w:val="clear" w:color="auto" w:fill="F8F8F8"/>
    </w:rPr>
  </w:style>
  <w:style w:type="character" w:customStyle="1" w:styleId="InformationTok">
    <w:name w:val="InformationTok"/>
    <w:basedOn w:val="VerbatimChar"/>
    <w:rsid w:val="000534F0"/>
    <w:rPr>
      <w:rFonts w:ascii="Consolas" w:hAnsi="Consolas"/>
      <w:b/>
      <w:i/>
      <w:color w:val="8F5902"/>
      <w:sz w:val="22"/>
      <w:shd w:val="clear" w:color="auto" w:fill="F8F8F8"/>
    </w:rPr>
  </w:style>
  <w:style w:type="character" w:customStyle="1" w:styleId="WarningTok">
    <w:name w:val="WarningTok"/>
    <w:basedOn w:val="VerbatimChar"/>
    <w:rsid w:val="000534F0"/>
    <w:rPr>
      <w:rFonts w:ascii="Consolas" w:hAnsi="Consolas"/>
      <w:b/>
      <w:i/>
      <w:color w:val="8F5902"/>
      <w:sz w:val="22"/>
      <w:shd w:val="clear" w:color="auto" w:fill="F8F8F8"/>
    </w:rPr>
  </w:style>
  <w:style w:type="character" w:customStyle="1" w:styleId="AlertTok">
    <w:name w:val="AlertTok"/>
    <w:basedOn w:val="VerbatimChar"/>
    <w:rsid w:val="000534F0"/>
    <w:rPr>
      <w:rFonts w:ascii="Consolas" w:hAnsi="Consolas"/>
      <w:color w:val="EF2929"/>
      <w:sz w:val="22"/>
      <w:shd w:val="clear" w:color="auto" w:fill="F8F8F8"/>
    </w:rPr>
  </w:style>
  <w:style w:type="character" w:customStyle="1" w:styleId="ErrorTok">
    <w:name w:val="ErrorTok"/>
    <w:basedOn w:val="VerbatimChar"/>
    <w:rsid w:val="000534F0"/>
    <w:rPr>
      <w:rFonts w:ascii="Consolas" w:hAnsi="Consolas"/>
      <w:b/>
      <w:color w:val="A40000"/>
      <w:sz w:val="22"/>
      <w:shd w:val="clear" w:color="auto" w:fill="F8F8F8"/>
    </w:rPr>
  </w:style>
  <w:style w:type="character" w:customStyle="1" w:styleId="NormalTok">
    <w:name w:val="NormalTok"/>
    <w:basedOn w:val="VerbatimChar"/>
    <w:rsid w:val="000534F0"/>
    <w:rPr>
      <w:rFonts w:ascii="Consolas" w:hAnsi="Consolas"/>
      <w:sz w:val="22"/>
      <w:shd w:val="clear" w:color="auto" w:fill="F8F8F8"/>
    </w:rPr>
  </w:style>
  <w:style w:type="paragraph" w:styleId="BalloonText">
    <w:name w:val="Balloon Text"/>
    <w:basedOn w:val="Normal"/>
    <w:link w:val="BalloonTextChar"/>
    <w:rsid w:val="00701D86"/>
    <w:pPr>
      <w:spacing w:after="0"/>
    </w:pPr>
    <w:rPr>
      <w:rFonts w:ascii="Lucida Grande" w:hAnsi="Lucida Grande"/>
      <w:sz w:val="18"/>
      <w:szCs w:val="18"/>
    </w:rPr>
  </w:style>
  <w:style w:type="character" w:customStyle="1" w:styleId="BalloonTextChar">
    <w:name w:val="Balloon Text Char"/>
    <w:basedOn w:val="DefaultParagraphFont"/>
    <w:link w:val="BalloonText"/>
    <w:rsid w:val="00701D86"/>
    <w:rPr>
      <w:rFonts w:ascii="Lucida Grande" w:hAnsi="Lucida Grande"/>
      <w:sz w:val="18"/>
      <w:szCs w:val="18"/>
    </w:rPr>
  </w:style>
  <w:style w:type="paragraph" w:styleId="NormalWeb">
    <w:name w:val="Normal (Web)"/>
    <w:basedOn w:val="Normal"/>
    <w:uiPriority w:val="99"/>
    <w:unhideWhenUsed/>
    <w:rsid w:val="00131FBF"/>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semiHidden/>
    <w:unhideWhenUsed/>
    <w:rsid w:val="009D4CDA"/>
    <w:rPr>
      <w:sz w:val="16"/>
      <w:szCs w:val="16"/>
    </w:rPr>
  </w:style>
  <w:style w:type="paragraph" w:styleId="CommentText">
    <w:name w:val="annotation text"/>
    <w:basedOn w:val="Normal"/>
    <w:link w:val="CommentTextChar"/>
    <w:semiHidden/>
    <w:unhideWhenUsed/>
    <w:rsid w:val="009D4CDA"/>
    <w:rPr>
      <w:sz w:val="20"/>
      <w:szCs w:val="20"/>
    </w:rPr>
  </w:style>
  <w:style w:type="character" w:customStyle="1" w:styleId="CommentTextChar">
    <w:name w:val="Comment Text Char"/>
    <w:basedOn w:val="DefaultParagraphFont"/>
    <w:link w:val="CommentText"/>
    <w:semiHidden/>
    <w:rsid w:val="009D4CDA"/>
    <w:rPr>
      <w:sz w:val="20"/>
      <w:szCs w:val="20"/>
    </w:rPr>
  </w:style>
  <w:style w:type="paragraph" w:styleId="CommentSubject">
    <w:name w:val="annotation subject"/>
    <w:basedOn w:val="CommentText"/>
    <w:next w:val="CommentText"/>
    <w:link w:val="CommentSubjectChar"/>
    <w:semiHidden/>
    <w:unhideWhenUsed/>
    <w:rsid w:val="009D4CDA"/>
    <w:rPr>
      <w:b/>
      <w:bCs/>
    </w:rPr>
  </w:style>
  <w:style w:type="character" w:customStyle="1" w:styleId="CommentSubjectChar">
    <w:name w:val="Comment Subject Char"/>
    <w:basedOn w:val="CommentTextChar"/>
    <w:link w:val="CommentSubject"/>
    <w:semiHidden/>
    <w:rsid w:val="009D4CDA"/>
    <w:rPr>
      <w:b/>
      <w:bCs/>
      <w:sz w:val="20"/>
      <w:szCs w:val="20"/>
    </w:rPr>
  </w:style>
  <w:style w:type="paragraph" w:styleId="PlainText">
    <w:name w:val="Plain Text"/>
    <w:basedOn w:val="Normal"/>
    <w:link w:val="PlainTextChar"/>
    <w:uiPriority w:val="99"/>
    <w:unhideWhenUsed/>
    <w:rsid w:val="00244894"/>
    <w:pPr>
      <w:spacing w:after="0"/>
    </w:pPr>
    <w:rPr>
      <w:rFonts w:ascii="Calibri" w:hAnsi="Calibri"/>
      <w:sz w:val="22"/>
      <w:szCs w:val="21"/>
    </w:rPr>
  </w:style>
  <w:style w:type="character" w:customStyle="1" w:styleId="PlainTextChar">
    <w:name w:val="Plain Text Char"/>
    <w:basedOn w:val="DefaultParagraphFont"/>
    <w:link w:val="PlainText"/>
    <w:uiPriority w:val="99"/>
    <w:rsid w:val="00244894"/>
    <w:rPr>
      <w:rFonts w:ascii="Calibri" w:hAnsi="Calibri"/>
      <w:sz w:val="22"/>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lsdException w:name="FollowedHyperlink" w:semiHidden="0"/>
    <w:lsdException w:name="Strong" w:semiHidden="0" w:unhideWhenUsed="0"/>
    <w:lsdException w:name="Emphasis" w:semiHidden="0" w:unhideWhenUsed="0"/>
    <w:lsdException w:name="Plain Text" w:uiPriority="99"/>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0534F0"/>
  </w:style>
  <w:style w:type="paragraph" w:styleId="Heading1">
    <w:name w:val="heading 1"/>
    <w:basedOn w:val="Normal"/>
    <w:next w:val="BodyText"/>
    <w:uiPriority w:val="9"/>
    <w:qFormat/>
    <w:rsid w:val="000534F0"/>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534F0"/>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0534F0"/>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0534F0"/>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0534F0"/>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0534F0"/>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0534F0"/>
    <w:pPr>
      <w:spacing w:before="180" w:after="180"/>
    </w:pPr>
  </w:style>
  <w:style w:type="paragraph" w:customStyle="1" w:styleId="FirstParagraph">
    <w:name w:val="First Paragraph"/>
    <w:basedOn w:val="BodyText"/>
    <w:next w:val="BodyText"/>
    <w:qFormat/>
    <w:rsid w:val="000534F0"/>
  </w:style>
  <w:style w:type="paragraph" w:customStyle="1" w:styleId="Compact">
    <w:name w:val="Compact"/>
    <w:basedOn w:val="BodyText"/>
    <w:qFormat/>
    <w:rsid w:val="000534F0"/>
    <w:pPr>
      <w:spacing w:before="36" w:after="36"/>
    </w:pPr>
  </w:style>
  <w:style w:type="paragraph" w:styleId="Title">
    <w:name w:val="Title"/>
    <w:basedOn w:val="Normal"/>
    <w:next w:val="BodyText"/>
    <w:qFormat/>
    <w:rsid w:val="000534F0"/>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0534F0"/>
    <w:pPr>
      <w:spacing w:before="240"/>
    </w:pPr>
    <w:rPr>
      <w:sz w:val="30"/>
      <w:szCs w:val="30"/>
    </w:rPr>
  </w:style>
  <w:style w:type="paragraph" w:customStyle="1" w:styleId="Author">
    <w:name w:val="Author"/>
    <w:next w:val="BodyText"/>
    <w:qFormat/>
    <w:rsid w:val="000534F0"/>
    <w:pPr>
      <w:keepNext/>
      <w:keepLines/>
      <w:jc w:val="center"/>
    </w:pPr>
  </w:style>
  <w:style w:type="paragraph" w:styleId="Date">
    <w:name w:val="Date"/>
    <w:next w:val="BodyText"/>
    <w:qFormat/>
    <w:rsid w:val="000534F0"/>
    <w:pPr>
      <w:keepNext/>
      <w:keepLines/>
      <w:jc w:val="center"/>
    </w:pPr>
  </w:style>
  <w:style w:type="paragraph" w:customStyle="1" w:styleId="Abstract">
    <w:name w:val="Abstract"/>
    <w:basedOn w:val="Normal"/>
    <w:next w:val="BodyText"/>
    <w:qFormat/>
    <w:rsid w:val="000534F0"/>
    <w:pPr>
      <w:keepNext/>
      <w:keepLines/>
      <w:spacing w:before="300" w:after="300"/>
    </w:pPr>
    <w:rPr>
      <w:sz w:val="20"/>
      <w:szCs w:val="20"/>
    </w:rPr>
  </w:style>
  <w:style w:type="paragraph" w:styleId="Bibliography">
    <w:name w:val="Bibliography"/>
    <w:basedOn w:val="Normal"/>
    <w:qFormat/>
    <w:rsid w:val="000534F0"/>
  </w:style>
  <w:style w:type="paragraph" w:styleId="BlockText">
    <w:name w:val="Block Text"/>
    <w:basedOn w:val="BodyText"/>
    <w:next w:val="BodyText"/>
    <w:uiPriority w:val="9"/>
    <w:unhideWhenUsed/>
    <w:qFormat/>
    <w:rsid w:val="000534F0"/>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534F0"/>
  </w:style>
  <w:style w:type="paragraph" w:customStyle="1" w:styleId="DefinitionTerm">
    <w:name w:val="Definition Term"/>
    <w:basedOn w:val="Normal"/>
    <w:next w:val="Definition"/>
    <w:rsid w:val="000534F0"/>
    <w:pPr>
      <w:keepNext/>
      <w:keepLines/>
      <w:spacing w:after="0"/>
    </w:pPr>
    <w:rPr>
      <w:b/>
    </w:rPr>
  </w:style>
  <w:style w:type="paragraph" w:customStyle="1" w:styleId="Definition">
    <w:name w:val="Definition"/>
    <w:basedOn w:val="Normal"/>
    <w:rsid w:val="000534F0"/>
  </w:style>
  <w:style w:type="paragraph" w:styleId="Caption">
    <w:name w:val="caption"/>
    <w:basedOn w:val="Normal"/>
    <w:link w:val="CaptionChar"/>
    <w:rsid w:val="000534F0"/>
    <w:pPr>
      <w:spacing w:after="120"/>
    </w:pPr>
    <w:rPr>
      <w:i/>
    </w:rPr>
  </w:style>
  <w:style w:type="paragraph" w:customStyle="1" w:styleId="TableCaption">
    <w:name w:val="Table Caption"/>
    <w:basedOn w:val="Caption"/>
    <w:rsid w:val="000534F0"/>
    <w:pPr>
      <w:keepNext/>
    </w:pPr>
  </w:style>
  <w:style w:type="paragraph" w:customStyle="1" w:styleId="ImageCaption">
    <w:name w:val="Image Caption"/>
    <w:basedOn w:val="Caption"/>
    <w:rsid w:val="000534F0"/>
  </w:style>
  <w:style w:type="paragraph" w:customStyle="1" w:styleId="Figure">
    <w:name w:val="Figure"/>
    <w:basedOn w:val="Normal"/>
    <w:rsid w:val="000534F0"/>
  </w:style>
  <w:style w:type="paragraph" w:customStyle="1" w:styleId="FigurewithCaption">
    <w:name w:val="Figure with Caption"/>
    <w:basedOn w:val="Figure"/>
    <w:rsid w:val="000534F0"/>
    <w:pPr>
      <w:keepNext/>
    </w:pPr>
  </w:style>
  <w:style w:type="character" w:customStyle="1" w:styleId="CaptionChar">
    <w:name w:val="Caption Char"/>
    <w:basedOn w:val="DefaultParagraphFont"/>
    <w:link w:val="Caption"/>
    <w:rsid w:val="000534F0"/>
  </w:style>
  <w:style w:type="character" w:customStyle="1" w:styleId="VerbatimChar">
    <w:name w:val="Verbatim Char"/>
    <w:basedOn w:val="CaptionChar"/>
    <w:link w:val="SourceCode"/>
    <w:rsid w:val="000534F0"/>
    <w:rPr>
      <w:rFonts w:ascii="Consolas" w:hAnsi="Consolas"/>
      <w:sz w:val="22"/>
    </w:rPr>
  </w:style>
  <w:style w:type="character" w:styleId="FootnoteReference">
    <w:name w:val="footnote reference"/>
    <w:basedOn w:val="CaptionChar"/>
    <w:rsid w:val="000534F0"/>
    <w:rPr>
      <w:vertAlign w:val="superscript"/>
    </w:rPr>
  </w:style>
  <w:style w:type="character" w:styleId="Hyperlink">
    <w:name w:val="Hyperlink"/>
    <w:basedOn w:val="CaptionChar"/>
    <w:rsid w:val="000534F0"/>
    <w:rPr>
      <w:color w:val="4F81BD" w:themeColor="accent1"/>
    </w:rPr>
  </w:style>
  <w:style w:type="paragraph" w:styleId="TOCHeading">
    <w:name w:val="TOC Heading"/>
    <w:basedOn w:val="Heading1"/>
    <w:next w:val="BodyText"/>
    <w:uiPriority w:val="39"/>
    <w:unhideWhenUsed/>
    <w:qFormat/>
    <w:rsid w:val="000534F0"/>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534F0"/>
    <w:pPr>
      <w:shd w:val="clear" w:color="auto" w:fill="F8F8F8"/>
      <w:wordWrap w:val="0"/>
    </w:pPr>
  </w:style>
  <w:style w:type="character" w:customStyle="1" w:styleId="KeywordTok">
    <w:name w:val="KeywordTok"/>
    <w:basedOn w:val="VerbatimChar"/>
    <w:rsid w:val="000534F0"/>
    <w:rPr>
      <w:rFonts w:ascii="Consolas" w:hAnsi="Consolas"/>
      <w:b/>
      <w:color w:val="204A87"/>
      <w:sz w:val="22"/>
      <w:shd w:val="clear" w:color="auto" w:fill="F8F8F8"/>
    </w:rPr>
  </w:style>
  <w:style w:type="character" w:customStyle="1" w:styleId="DataTypeTok">
    <w:name w:val="DataTypeTok"/>
    <w:basedOn w:val="VerbatimChar"/>
    <w:rsid w:val="000534F0"/>
    <w:rPr>
      <w:rFonts w:ascii="Consolas" w:hAnsi="Consolas"/>
      <w:color w:val="204A87"/>
      <w:sz w:val="22"/>
      <w:shd w:val="clear" w:color="auto" w:fill="F8F8F8"/>
    </w:rPr>
  </w:style>
  <w:style w:type="character" w:customStyle="1" w:styleId="DecValTok">
    <w:name w:val="DecValTok"/>
    <w:basedOn w:val="VerbatimChar"/>
    <w:rsid w:val="000534F0"/>
    <w:rPr>
      <w:rFonts w:ascii="Consolas" w:hAnsi="Consolas"/>
      <w:color w:val="0000CF"/>
      <w:sz w:val="22"/>
      <w:shd w:val="clear" w:color="auto" w:fill="F8F8F8"/>
    </w:rPr>
  </w:style>
  <w:style w:type="character" w:customStyle="1" w:styleId="BaseNTok">
    <w:name w:val="BaseNTok"/>
    <w:basedOn w:val="VerbatimChar"/>
    <w:rsid w:val="000534F0"/>
    <w:rPr>
      <w:rFonts w:ascii="Consolas" w:hAnsi="Consolas"/>
      <w:color w:val="0000CF"/>
      <w:sz w:val="22"/>
      <w:shd w:val="clear" w:color="auto" w:fill="F8F8F8"/>
    </w:rPr>
  </w:style>
  <w:style w:type="character" w:customStyle="1" w:styleId="FloatTok">
    <w:name w:val="FloatTok"/>
    <w:basedOn w:val="VerbatimChar"/>
    <w:rsid w:val="000534F0"/>
    <w:rPr>
      <w:rFonts w:ascii="Consolas" w:hAnsi="Consolas"/>
      <w:color w:val="0000CF"/>
      <w:sz w:val="22"/>
      <w:shd w:val="clear" w:color="auto" w:fill="F8F8F8"/>
    </w:rPr>
  </w:style>
  <w:style w:type="character" w:customStyle="1" w:styleId="ConstantTok">
    <w:name w:val="ConstantTok"/>
    <w:basedOn w:val="VerbatimChar"/>
    <w:rsid w:val="000534F0"/>
    <w:rPr>
      <w:rFonts w:ascii="Consolas" w:hAnsi="Consolas"/>
      <w:color w:val="000000"/>
      <w:sz w:val="22"/>
      <w:shd w:val="clear" w:color="auto" w:fill="F8F8F8"/>
    </w:rPr>
  </w:style>
  <w:style w:type="character" w:customStyle="1" w:styleId="CharTok">
    <w:name w:val="CharTok"/>
    <w:basedOn w:val="VerbatimChar"/>
    <w:rsid w:val="000534F0"/>
    <w:rPr>
      <w:rFonts w:ascii="Consolas" w:hAnsi="Consolas"/>
      <w:color w:val="4E9A06"/>
      <w:sz w:val="22"/>
      <w:shd w:val="clear" w:color="auto" w:fill="F8F8F8"/>
    </w:rPr>
  </w:style>
  <w:style w:type="character" w:customStyle="1" w:styleId="SpecialCharTok">
    <w:name w:val="SpecialCharTok"/>
    <w:basedOn w:val="VerbatimChar"/>
    <w:rsid w:val="000534F0"/>
    <w:rPr>
      <w:rFonts w:ascii="Consolas" w:hAnsi="Consolas"/>
      <w:color w:val="000000"/>
      <w:sz w:val="22"/>
      <w:shd w:val="clear" w:color="auto" w:fill="F8F8F8"/>
    </w:rPr>
  </w:style>
  <w:style w:type="character" w:customStyle="1" w:styleId="StringTok">
    <w:name w:val="StringTok"/>
    <w:basedOn w:val="VerbatimChar"/>
    <w:rsid w:val="000534F0"/>
    <w:rPr>
      <w:rFonts w:ascii="Consolas" w:hAnsi="Consolas"/>
      <w:color w:val="4E9A06"/>
      <w:sz w:val="22"/>
      <w:shd w:val="clear" w:color="auto" w:fill="F8F8F8"/>
    </w:rPr>
  </w:style>
  <w:style w:type="character" w:customStyle="1" w:styleId="VerbatimStringTok">
    <w:name w:val="VerbatimStringTok"/>
    <w:basedOn w:val="VerbatimChar"/>
    <w:rsid w:val="000534F0"/>
    <w:rPr>
      <w:rFonts w:ascii="Consolas" w:hAnsi="Consolas"/>
      <w:color w:val="4E9A06"/>
      <w:sz w:val="22"/>
      <w:shd w:val="clear" w:color="auto" w:fill="F8F8F8"/>
    </w:rPr>
  </w:style>
  <w:style w:type="character" w:customStyle="1" w:styleId="SpecialStringTok">
    <w:name w:val="SpecialStringTok"/>
    <w:basedOn w:val="VerbatimChar"/>
    <w:rsid w:val="000534F0"/>
    <w:rPr>
      <w:rFonts w:ascii="Consolas" w:hAnsi="Consolas"/>
      <w:color w:val="4E9A06"/>
      <w:sz w:val="22"/>
      <w:shd w:val="clear" w:color="auto" w:fill="F8F8F8"/>
    </w:rPr>
  </w:style>
  <w:style w:type="character" w:customStyle="1" w:styleId="ImportTok">
    <w:name w:val="ImportTok"/>
    <w:basedOn w:val="VerbatimChar"/>
    <w:rsid w:val="000534F0"/>
    <w:rPr>
      <w:rFonts w:ascii="Consolas" w:hAnsi="Consolas"/>
      <w:sz w:val="22"/>
      <w:shd w:val="clear" w:color="auto" w:fill="F8F8F8"/>
    </w:rPr>
  </w:style>
  <w:style w:type="character" w:customStyle="1" w:styleId="CommentTok">
    <w:name w:val="CommentTok"/>
    <w:basedOn w:val="VerbatimChar"/>
    <w:rsid w:val="000534F0"/>
    <w:rPr>
      <w:rFonts w:ascii="Consolas" w:hAnsi="Consolas"/>
      <w:i/>
      <w:color w:val="8F5902"/>
      <w:sz w:val="22"/>
      <w:shd w:val="clear" w:color="auto" w:fill="F8F8F8"/>
    </w:rPr>
  </w:style>
  <w:style w:type="character" w:customStyle="1" w:styleId="DocumentationTok">
    <w:name w:val="DocumentationTok"/>
    <w:basedOn w:val="VerbatimChar"/>
    <w:rsid w:val="000534F0"/>
    <w:rPr>
      <w:rFonts w:ascii="Consolas" w:hAnsi="Consolas"/>
      <w:b/>
      <w:i/>
      <w:color w:val="8F5902"/>
      <w:sz w:val="22"/>
      <w:shd w:val="clear" w:color="auto" w:fill="F8F8F8"/>
    </w:rPr>
  </w:style>
  <w:style w:type="character" w:customStyle="1" w:styleId="AnnotationTok">
    <w:name w:val="AnnotationTok"/>
    <w:basedOn w:val="VerbatimChar"/>
    <w:rsid w:val="000534F0"/>
    <w:rPr>
      <w:rFonts w:ascii="Consolas" w:hAnsi="Consolas"/>
      <w:b/>
      <w:i/>
      <w:color w:val="8F5902"/>
      <w:sz w:val="22"/>
      <w:shd w:val="clear" w:color="auto" w:fill="F8F8F8"/>
    </w:rPr>
  </w:style>
  <w:style w:type="character" w:customStyle="1" w:styleId="CommentVarTok">
    <w:name w:val="CommentVarTok"/>
    <w:basedOn w:val="VerbatimChar"/>
    <w:rsid w:val="000534F0"/>
    <w:rPr>
      <w:rFonts w:ascii="Consolas" w:hAnsi="Consolas"/>
      <w:b/>
      <w:i/>
      <w:color w:val="8F5902"/>
      <w:sz w:val="22"/>
      <w:shd w:val="clear" w:color="auto" w:fill="F8F8F8"/>
    </w:rPr>
  </w:style>
  <w:style w:type="character" w:customStyle="1" w:styleId="OtherTok">
    <w:name w:val="OtherTok"/>
    <w:basedOn w:val="VerbatimChar"/>
    <w:rsid w:val="000534F0"/>
    <w:rPr>
      <w:rFonts w:ascii="Consolas" w:hAnsi="Consolas"/>
      <w:color w:val="8F5902"/>
      <w:sz w:val="22"/>
      <w:shd w:val="clear" w:color="auto" w:fill="F8F8F8"/>
    </w:rPr>
  </w:style>
  <w:style w:type="character" w:customStyle="1" w:styleId="FunctionTok">
    <w:name w:val="FunctionTok"/>
    <w:basedOn w:val="VerbatimChar"/>
    <w:rsid w:val="000534F0"/>
    <w:rPr>
      <w:rFonts w:ascii="Consolas" w:hAnsi="Consolas"/>
      <w:color w:val="000000"/>
      <w:sz w:val="22"/>
      <w:shd w:val="clear" w:color="auto" w:fill="F8F8F8"/>
    </w:rPr>
  </w:style>
  <w:style w:type="character" w:customStyle="1" w:styleId="VariableTok">
    <w:name w:val="VariableTok"/>
    <w:basedOn w:val="VerbatimChar"/>
    <w:rsid w:val="000534F0"/>
    <w:rPr>
      <w:rFonts w:ascii="Consolas" w:hAnsi="Consolas"/>
      <w:color w:val="000000"/>
      <w:sz w:val="22"/>
      <w:shd w:val="clear" w:color="auto" w:fill="F8F8F8"/>
    </w:rPr>
  </w:style>
  <w:style w:type="character" w:customStyle="1" w:styleId="ControlFlowTok">
    <w:name w:val="ControlFlowTok"/>
    <w:basedOn w:val="VerbatimChar"/>
    <w:rsid w:val="000534F0"/>
    <w:rPr>
      <w:rFonts w:ascii="Consolas" w:hAnsi="Consolas"/>
      <w:b/>
      <w:color w:val="204A87"/>
      <w:sz w:val="22"/>
      <w:shd w:val="clear" w:color="auto" w:fill="F8F8F8"/>
    </w:rPr>
  </w:style>
  <w:style w:type="character" w:customStyle="1" w:styleId="OperatorTok">
    <w:name w:val="OperatorTok"/>
    <w:basedOn w:val="VerbatimChar"/>
    <w:rsid w:val="000534F0"/>
    <w:rPr>
      <w:rFonts w:ascii="Consolas" w:hAnsi="Consolas"/>
      <w:b/>
      <w:color w:val="CE5C00"/>
      <w:sz w:val="22"/>
      <w:shd w:val="clear" w:color="auto" w:fill="F8F8F8"/>
    </w:rPr>
  </w:style>
  <w:style w:type="character" w:customStyle="1" w:styleId="BuiltInTok">
    <w:name w:val="BuiltInTok"/>
    <w:basedOn w:val="VerbatimChar"/>
    <w:rsid w:val="000534F0"/>
    <w:rPr>
      <w:rFonts w:ascii="Consolas" w:hAnsi="Consolas"/>
      <w:sz w:val="22"/>
      <w:shd w:val="clear" w:color="auto" w:fill="F8F8F8"/>
    </w:rPr>
  </w:style>
  <w:style w:type="character" w:customStyle="1" w:styleId="ExtensionTok">
    <w:name w:val="ExtensionTok"/>
    <w:basedOn w:val="VerbatimChar"/>
    <w:rsid w:val="000534F0"/>
    <w:rPr>
      <w:rFonts w:ascii="Consolas" w:hAnsi="Consolas"/>
      <w:sz w:val="22"/>
      <w:shd w:val="clear" w:color="auto" w:fill="F8F8F8"/>
    </w:rPr>
  </w:style>
  <w:style w:type="character" w:customStyle="1" w:styleId="PreprocessorTok">
    <w:name w:val="PreprocessorTok"/>
    <w:basedOn w:val="VerbatimChar"/>
    <w:rsid w:val="000534F0"/>
    <w:rPr>
      <w:rFonts w:ascii="Consolas" w:hAnsi="Consolas"/>
      <w:i/>
      <w:color w:val="8F5902"/>
      <w:sz w:val="22"/>
      <w:shd w:val="clear" w:color="auto" w:fill="F8F8F8"/>
    </w:rPr>
  </w:style>
  <w:style w:type="character" w:customStyle="1" w:styleId="AttributeTok">
    <w:name w:val="AttributeTok"/>
    <w:basedOn w:val="VerbatimChar"/>
    <w:rsid w:val="000534F0"/>
    <w:rPr>
      <w:rFonts w:ascii="Consolas" w:hAnsi="Consolas"/>
      <w:color w:val="C4A000"/>
      <w:sz w:val="22"/>
      <w:shd w:val="clear" w:color="auto" w:fill="F8F8F8"/>
    </w:rPr>
  </w:style>
  <w:style w:type="character" w:customStyle="1" w:styleId="RegionMarkerTok">
    <w:name w:val="RegionMarkerTok"/>
    <w:basedOn w:val="VerbatimChar"/>
    <w:rsid w:val="000534F0"/>
    <w:rPr>
      <w:rFonts w:ascii="Consolas" w:hAnsi="Consolas"/>
      <w:sz w:val="22"/>
      <w:shd w:val="clear" w:color="auto" w:fill="F8F8F8"/>
    </w:rPr>
  </w:style>
  <w:style w:type="character" w:customStyle="1" w:styleId="InformationTok">
    <w:name w:val="InformationTok"/>
    <w:basedOn w:val="VerbatimChar"/>
    <w:rsid w:val="000534F0"/>
    <w:rPr>
      <w:rFonts w:ascii="Consolas" w:hAnsi="Consolas"/>
      <w:b/>
      <w:i/>
      <w:color w:val="8F5902"/>
      <w:sz w:val="22"/>
      <w:shd w:val="clear" w:color="auto" w:fill="F8F8F8"/>
    </w:rPr>
  </w:style>
  <w:style w:type="character" w:customStyle="1" w:styleId="WarningTok">
    <w:name w:val="WarningTok"/>
    <w:basedOn w:val="VerbatimChar"/>
    <w:rsid w:val="000534F0"/>
    <w:rPr>
      <w:rFonts w:ascii="Consolas" w:hAnsi="Consolas"/>
      <w:b/>
      <w:i/>
      <w:color w:val="8F5902"/>
      <w:sz w:val="22"/>
      <w:shd w:val="clear" w:color="auto" w:fill="F8F8F8"/>
    </w:rPr>
  </w:style>
  <w:style w:type="character" w:customStyle="1" w:styleId="AlertTok">
    <w:name w:val="AlertTok"/>
    <w:basedOn w:val="VerbatimChar"/>
    <w:rsid w:val="000534F0"/>
    <w:rPr>
      <w:rFonts w:ascii="Consolas" w:hAnsi="Consolas"/>
      <w:color w:val="EF2929"/>
      <w:sz w:val="22"/>
      <w:shd w:val="clear" w:color="auto" w:fill="F8F8F8"/>
    </w:rPr>
  </w:style>
  <w:style w:type="character" w:customStyle="1" w:styleId="ErrorTok">
    <w:name w:val="ErrorTok"/>
    <w:basedOn w:val="VerbatimChar"/>
    <w:rsid w:val="000534F0"/>
    <w:rPr>
      <w:rFonts w:ascii="Consolas" w:hAnsi="Consolas"/>
      <w:b/>
      <w:color w:val="A40000"/>
      <w:sz w:val="22"/>
      <w:shd w:val="clear" w:color="auto" w:fill="F8F8F8"/>
    </w:rPr>
  </w:style>
  <w:style w:type="character" w:customStyle="1" w:styleId="NormalTok">
    <w:name w:val="NormalTok"/>
    <w:basedOn w:val="VerbatimChar"/>
    <w:rsid w:val="000534F0"/>
    <w:rPr>
      <w:rFonts w:ascii="Consolas" w:hAnsi="Consolas"/>
      <w:sz w:val="22"/>
      <w:shd w:val="clear" w:color="auto" w:fill="F8F8F8"/>
    </w:rPr>
  </w:style>
  <w:style w:type="paragraph" w:styleId="BalloonText">
    <w:name w:val="Balloon Text"/>
    <w:basedOn w:val="Normal"/>
    <w:link w:val="BalloonTextChar"/>
    <w:rsid w:val="00701D86"/>
    <w:pPr>
      <w:spacing w:after="0"/>
    </w:pPr>
    <w:rPr>
      <w:rFonts w:ascii="Lucida Grande" w:hAnsi="Lucida Grande"/>
      <w:sz w:val="18"/>
      <w:szCs w:val="18"/>
    </w:rPr>
  </w:style>
  <w:style w:type="character" w:customStyle="1" w:styleId="BalloonTextChar">
    <w:name w:val="Balloon Text Char"/>
    <w:basedOn w:val="DefaultParagraphFont"/>
    <w:link w:val="BalloonText"/>
    <w:rsid w:val="00701D86"/>
    <w:rPr>
      <w:rFonts w:ascii="Lucida Grande" w:hAnsi="Lucida Grande"/>
      <w:sz w:val="18"/>
      <w:szCs w:val="18"/>
    </w:rPr>
  </w:style>
  <w:style w:type="paragraph" w:styleId="NormalWeb">
    <w:name w:val="Normal (Web)"/>
    <w:basedOn w:val="Normal"/>
    <w:uiPriority w:val="99"/>
    <w:unhideWhenUsed/>
    <w:rsid w:val="00131FBF"/>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semiHidden/>
    <w:unhideWhenUsed/>
    <w:rsid w:val="009D4CDA"/>
    <w:rPr>
      <w:sz w:val="16"/>
      <w:szCs w:val="16"/>
    </w:rPr>
  </w:style>
  <w:style w:type="paragraph" w:styleId="CommentText">
    <w:name w:val="annotation text"/>
    <w:basedOn w:val="Normal"/>
    <w:link w:val="CommentTextChar"/>
    <w:semiHidden/>
    <w:unhideWhenUsed/>
    <w:rsid w:val="009D4CDA"/>
    <w:rPr>
      <w:sz w:val="20"/>
      <w:szCs w:val="20"/>
    </w:rPr>
  </w:style>
  <w:style w:type="character" w:customStyle="1" w:styleId="CommentTextChar">
    <w:name w:val="Comment Text Char"/>
    <w:basedOn w:val="DefaultParagraphFont"/>
    <w:link w:val="CommentText"/>
    <w:semiHidden/>
    <w:rsid w:val="009D4CDA"/>
    <w:rPr>
      <w:sz w:val="20"/>
      <w:szCs w:val="20"/>
    </w:rPr>
  </w:style>
  <w:style w:type="paragraph" w:styleId="CommentSubject">
    <w:name w:val="annotation subject"/>
    <w:basedOn w:val="CommentText"/>
    <w:next w:val="CommentText"/>
    <w:link w:val="CommentSubjectChar"/>
    <w:semiHidden/>
    <w:unhideWhenUsed/>
    <w:rsid w:val="009D4CDA"/>
    <w:rPr>
      <w:b/>
      <w:bCs/>
    </w:rPr>
  </w:style>
  <w:style w:type="character" w:customStyle="1" w:styleId="CommentSubjectChar">
    <w:name w:val="Comment Subject Char"/>
    <w:basedOn w:val="CommentTextChar"/>
    <w:link w:val="CommentSubject"/>
    <w:semiHidden/>
    <w:rsid w:val="009D4CDA"/>
    <w:rPr>
      <w:b/>
      <w:bCs/>
      <w:sz w:val="20"/>
      <w:szCs w:val="20"/>
    </w:rPr>
  </w:style>
  <w:style w:type="paragraph" w:styleId="PlainText">
    <w:name w:val="Plain Text"/>
    <w:basedOn w:val="Normal"/>
    <w:link w:val="PlainTextChar"/>
    <w:uiPriority w:val="99"/>
    <w:unhideWhenUsed/>
    <w:rsid w:val="00244894"/>
    <w:pPr>
      <w:spacing w:after="0"/>
    </w:pPr>
    <w:rPr>
      <w:rFonts w:ascii="Calibri" w:hAnsi="Calibri"/>
      <w:sz w:val="22"/>
      <w:szCs w:val="21"/>
    </w:rPr>
  </w:style>
  <w:style w:type="character" w:customStyle="1" w:styleId="PlainTextChar">
    <w:name w:val="Plain Text Char"/>
    <w:basedOn w:val="DefaultParagraphFont"/>
    <w:link w:val="PlainText"/>
    <w:uiPriority w:val="99"/>
    <w:rsid w:val="00244894"/>
    <w:rPr>
      <w:rFonts w:ascii="Calibri" w:hAnsi="Calibri"/>
      <w:sz w:val="2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924055">
      <w:bodyDiv w:val="1"/>
      <w:marLeft w:val="0"/>
      <w:marRight w:val="0"/>
      <w:marTop w:val="0"/>
      <w:marBottom w:val="0"/>
      <w:divBdr>
        <w:top w:val="none" w:sz="0" w:space="0" w:color="auto"/>
        <w:left w:val="none" w:sz="0" w:space="0" w:color="auto"/>
        <w:bottom w:val="none" w:sz="0" w:space="0" w:color="auto"/>
        <w:right w:val="none" w:sz="0" w:space="0" w:color="auto"/>
      </w:divBdr>
      <w:divsChild>
        <w:div w:id="735513874">
          <w:marLeft w:val="0"/>
          <w:marRight w:val="0"/>
          <w:marTop w:val="0"/>
          <w:marBottom w:val="0"/>
          <w:divBdr>
            <w:top w:val="none" w:sz="0" w:space="0" w:color="auto"/>
            <w:left w:val="none" w:sz="0" w:space="0" w:color="auto"/>
            <w:bottom w:val="none" w:sz="0" w:space="0" w:color="auto"/>
            <w:right w:val="none" w:sz="0" w:space="0" w:color="auto"/>
          </w:divBdr>
          <w:divsChild>
            <w:div w:id="666788475">
              <w:marLeft w:val="0"/>
              <w:marRight w:val="0"/>
              <w:marTop w:val="0"/>
              <w:marBottom w:val="0"/>
              <w:divBdr>
                <w:top w:val="none" w:sz="0" w:space="0" w:color="auto"/>
                <w:left w:val="none" w:sz="0" w:space="0" w:color="auto"/>
                <w:bottom w:val="none" w:sz="0" w:space="0" w:color="auto"/>
                <w:right w:val="none" w:sz="0" w:space="0" w:color="auto"/>
              </w:divBdr>
              <w:divsChild>
                <w:div w:id="13956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83918">
      <w:bodyDiv w:val="1"/>
      <w:marLeft w:val="0"/>
      <w:marRight w:val="0"/>
      <w:marTop w:val="0"/>
      <w:marBottom w:val="0"/>
      <w:divBdr>
        <w:top w:val="none" w:sz="0" w:space="0" w:color="auto"/>
        <w:left w:val="none" w:sz="0" w:space="0" w:color="auto"/>
        <w:bottom w:val="none" w:sz="0" w:space="0" w:color="auto"/>
        <w:right w:val="none" w:sz="0" w:space="0" w:color="auto"/>
      </w:divBdr>
    </w:div>
    <w:div w:id="876699738">
      <w:bodyDiv w:val="1"/>
      <w:marLeft w:val="0"/>
      <w:marRight w:val="0"/>
      <w:marTop w:val="0"/>
      <w:marBottom w:val="0"/>
      <w:divBdr>
        <w:top w:val="none" w:sz="0" w:space="0" w:color="auto"/>
        <w:left w:val="none" w:sz="0" w:space="0" w:color="auto"/>
        <w:bottom w:val="none" w:sz="0" w:space="0" w:color="auto"/>
        <w:right w:val="none" w:sz="0" w:space="0" w:color="auto"/>
      </w:divBdr>
    </w:div>
    <w:div w:id="1365980500">
      <w:bodyDiv w:val="1"/>
      <w:marLeft w:val="0"/>
      <w:marRight w:val="0"/>
      <w:marTop w:val="0"/>
      <w:marBottom w:val="0"/>
      <w:divBdr>
        <w:top w:val="none" w:sz="0" w:space="0" w:color="auto"/>
        <w:left w:val="none" w:sz="0" w:space="0" w:color="auto"/>
        <w:bottom w:val="none" w:sz="0" w:space="0" w:color="auto"/>
        <w:right w:val="none" w:sz="0" w:space="0" w:color="auto"/>
      </w:divBdr>
    </w:div>
    <w:div w:id="20763941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48" Type="http://schemas.microsoft.com/office/2011/relationships/commentsExtended" Target="commentsExtended.xml"/><Relationship Id="rId49" Type="http://schemas.microsoft.com/office/2011/relationships/people" Target="people.xml"/><Relationship Id="rId20" Type="http://schemas.openxmlformats.org/officeDocument/2006/relationships/hyperlink" Target="https://doi.org/10.3171/jns.1988.69.6.0861" TargetMode="External"/><Relationship Id="rId21" Type="http://schemas.openxmlformats.org/officeDocument/2006/relationships/hyperlink" Target="https://doi.org/10.1212/WNL.0000000000000505" TargetMode="External"/><Relationship Id="rId22" Type="http://schemas.openxmlformats.org/officeDocument/2006/relationships/hyperlink" Target="http://mlmi2015.web.unc.edu" TargetMode="External"/><Relationship Id="rId23" Type="http://schemas.openxmlformats.org/officeDocument/2006/relationships/hyperlink" Target="https://doi.org/10.1016/j.media.2014.04.006" TargetMode="External"/><Relationship Id="rId24" Type="http://schemas.openxmlformats.org/officeDocument/2006/relationships/hyperlink" Target="https://doi.org/10.1016/j.neuroimage.2013.06.033" TargetMode="External"/><Relationship Id="rId25" Type="http://schemas.openxmlformats.org/officeDocument/2006/relationships/hyperlink" Target="https://doi.org/10.1007/s11682-013-9255-y" TargetMode="External"/><Relationship Id="rId26" Type="http://schemas.openxmlformats.org/officeDocument/2006/relationships/hyperlink" Target="http://www.scipy.org/" TargetMode="External"/><Relationship Id="rId27" Type="http://schemas.openxmlformats.org/officeDocument/2006/relationships/hyperlink" Target="https://doi.org/10.1016/j.neuroimage.2011.03.080" TargetMode="External"/><Relationship Id="rId28" Type="http://schemas.openxmlformats.org/officeDocument/2006/relationships/hyperlink" Target="https://doi.org/10.1002/hbm.23110" TargetMode="External"/><Relationship Id="rId29" Type="http://schemas.openxmlformats.org/officeDocument/2006/relationships/hyperlink" Target="https://doi.org/10.1007/s12021-014-9245-2"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doi.org/10.1109/TMI.2014.2377694" TargetMode="External"/><Relationship Id="rId31" Type="http://schemas.openxmlformats.org/officeDocument/2006/relationships/hyperlink" Target="https://doi.org/10.1109/ICDAR.1995.598994" TargetMode="External"/><Relationship Id="rId32" Type="http://schemas.openxmlformats.org/officeDocument/2006/relationships/hyperlink" Target="https://doi.org/10.3174/ajnr.A1514" TargetMode="External"/><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yperlink" Target="https://doi.org/10.3389/fninf.2014.00044" TargetMode="External"/><Relationship Id="rId34" Type="http://schemas.openxmlformats.org/officeDocument/2006/relationships/hyperlink" Target="https://doi.org/10.1109/TMI.2010.2046908" TargetMode="External"/><Relationship Id="rId35" Type="http://schemas.openxmlformats.org/officeDocument/2006/relationships/hyperlink" Target="https://doi.org/10.1002/jmri.22003" TargetMode="External"/><Relationship Id="rId36" Type="http://schemas.openxmlformats.org/officeDocument/2006/relationships/hyperlink" Target="https://doi.org/10.1016/j.neuroimage.2014.05.044"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doi.org/10.1037/a0032837" TargetMode="External"/><Relationship Id="rId15" Type="http://schemas.openxmlformats.org/officeDocument/2006/relationships/hyperlink" Target="https://doi.org/10.1089/neu.2014.3801" TargetMode="External"/><Relationship Id="rId16" Type="http://schemas.openxmlformats.org/officeDocument/2006/relationships/hyperlink" Target="https://doi.org/10.1089/neu.2006.0214" TargetMode="External"/><Relationship Id="rId17" Type="http://schemas.openxmlformats.org/officeDocument/2006/relationships/hyperlink" Target="https://doi.org/10.1089/neu.2013.3258" TargetMode="External"/><Relationship Id="rId18" Type="http://schemas.openxmlformats.org/officeDocument/2006/relationships/hyperlink" Target="https://doi.org/10.1089/neu.2008.0683" TargetMode="External"/><Relationship Id="rId19" Type="http://schemas.openxmlformats.org/officeDocument/2006/relationships/hyperlink" Target="https://doi.org/10.1007/s00415-008-0658-4" TargetMode="External"/><Relationship Id="rId37" Type="http://schemas.openxmlformats.org/officeDocument/2006/relationships/hyperlink" Target="https://doi.org/10.1109/42.836373" TargetMode="External"/><Relationship Id="rId38" Type="http://schemas.openxmlformats.org/officeDocument/2006/relationships/hyperlink" Target="https://doi.org/10.1016/j.neuroimage.2006.01.015" TargetMode="External"/><Relationship Id="rId39" Type="http://schemas.openxmlformats.org/officeDocument/2006/relationships/hyperlink" Target="https://doi.org/10.1007/s12021-011-9109-y" TargetMode="External"/><Relationship Id="rId40" Type="http://schemas.openxmlformats.org/officeDocument/2006/relationships/hyperlink" Target="https://doi.org/10.1016/j.neuroimage.2010.11.047" TargetMode="External"/><Relationship Id="rId41" Type="http://schemas.openxmlformats.org/officeDocument/2006/relationships/hyperlink" Target="https://doi.org/10.1109/TPAMI.2003.1177156" TargetMode="External"/><Relationship Id="rId42" Type="http://schemas.openxmlformats.org/officeDocument/2006/relationships/hyperlink" Target="https://doi.org/10.3389/fninf.2013.00039" TargetMode="External"/><Relationship Id="rId43" Type="http://schemas.openxmlformats.org/officeDocument/2006/relationships/hyperlink" Target="https://doi.org/10.1016/j.neuroimage.2010.09.025" TargetMode="External"/><Relationship Id="rId44" Type="http://schemas.openxmlformats.org/officeDocument/2006/relationships/hyperlink" Target="https://doi.org/10.1016/j.neuroimage.2003.10.012" TargetMode="External"/><Relationship Id="rId45" Type="http://schemas.openxmlformats.org/officeDocument/2006/relationships/hyperlink" Target="https://doi.org/10.1016/j.media.2012.09.004"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stnava/ANTs" TargetMode="External"/><Relationship Id="rId2" Type="http://schemas.openxmlformats.org/officeDocument/2006/relationships/hyperlink" Target="https://github.com/stnava/ANTsR" TargetMode="External"/><Relationship Id="rId3" Type="http://schemas.openxmlformats.org/officeDocument/2006/relationships/hyperlink" Target="https://github.com/ntustison/ANTsAndArbo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7023</Words>
  <Characters>40035</Characters>
  <Application>Microsoft Macintosh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The Mind Research Network</Company>
  <LinksUpToDate>false</LinksUpToDate>
  <CharactersWithSpaces>46965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Stone</dc:creator>
  <cp:lastModifiedBy>Nick Tustison</cp:lastModifiedBy>
  <cp:revision>2</cp:revision>
  <dcterms:created xsi:type="dcterms:W3CDTF">2016-02-11T16:39:00Z</dcterms:created>
  <dcterms:modified xsi:type="dcterms:W3CDTF">2016-02-11T16:39:00Z</dcterms:modified>
</cp:coreProperties>
</file>